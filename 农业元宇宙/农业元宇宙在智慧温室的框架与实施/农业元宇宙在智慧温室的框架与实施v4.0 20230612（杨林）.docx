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BC16F" w14:textId="3D3FCE0F" w:rsidR="007C1E0B" w:rsidRPr="009920AF" w:rsidRDefault="00D531FA" w:rsidP="00903C5B">
      <w:pPr>
        <w:pStyle w:val="1"/>
        <w:keepNext w:val="0"/>
        <w:keepLines w:val="0"/>
        <w:widowControl/>
        <w:spacing w:before="10" w:after="10" w:line="360" w:lineRule="auto"/>
        <w:jc w:val="center"/>
        <w:rPr>
          <w:rFonts w:ascii="Times New Roman" w:eastAsia="黑体" w:hAnsi="Times New Roman" w:cs="Times New Roman"/>
          <w:bCs w:val="0"/>
          <w:sz w:val="32"/>
          <w:szCs w:val="24"/>
        </w:rPr>
      </w:pPr>
      <w:r w:rsidRPr="009920AF">
        <w:rPr>
          <w:rFonts w:ascii="Times New Roman" w:eastAsia="黑体" w:hAnsi="Times New Roman" w:cs="Times New Roman" w:hint="eastAsia"/>
          <w:bCs w:val="0"/>
          <w:sz w:val="32"/>
          <w:szCs w:val="24"/>
        </w:rPr>
        <w:t>元宇宙</w:t>
      </w:r>
      <w:r w:rsidR="00EA0D5E" w:rsidRPr="00EA0D5E">
        <w:rPr>
          <w:rFonts w:ascii="Times New Roman" w:eastAsia="黑体" w:hAnsi="Times New Roman" w:cs="Times New Roman"/>
          <w:bCs w:val="0"/>
          <w:sz w:val="32"/>
          <w:szCs w:val="24"/>
        </w:rPr>
        <w:t>时代温室数字双胞胎的以人为本的互操作性方法</w:t>
      </w:r>
    </w:p>
    <w:p w14:paraId="45FFD90A" w14:textId="4745F13B" w:rsidR="003C2EBC" w:rsidRPr="005C1EE8" w:rsidRDefault="000D78F7" w:rsidP="00EA0D5E">
      <w:pPr>
        <w:widowControl/>
        <w:ind w:firstLine="420"/>
        <w:rPr>
          <w:rFonts w:ascii="Times New Roman" w:eastAsia="宋体" w:hAnsi="Times New Roman" w:cs="宋体"/>
          <w:kern w:val="0"/>
          <w:sz w:val="24"/>
          <w:szCs w:val="24"/>
        </w:rPr>
      </w:pPr>
      <w:r w:rsidRPr="005C1EE8">
        <w:rPr>
          <w:rFonts w:ascii="Times New Roman" w:eastAsia="宋体" w:hAnsi="Times New Roman" w:cs="宋体" w:hint="eastAsia"/>
          <w:kern w:val="0"/>
          <w:sz w:val="24"/>
          <w:szCs w:val="24"/>
        </w:rPr>
        <w:t>摘要：</w:t>
      </w:r>
      <w:commentRangeStart w:id="0"/>
      <w:r w:rsidR="003C2EBC" w:rsidRPr="003C2EBC">
        <w:rPr>
          <w:rFonts w:ascii="Times New Roman" w:eastAsia="宋体" w:hAnsi="Times New Roman" w:cs="宋体"/>
          <w:kern w:val="0"/>
          <w:sz w:val="24"/>
          <w:szCs w:val="24"/>
        </w:rPr>
        <w:t>随着数字双胞胎（</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）和</w:t>
      </w:r>
      <w:proofErr w:type="gramStart"/>
      <w:r w:rsidR="003C2EBC" w:rsidRPr="003C2EBC">
        <w:rPr>
          <w:rFonts w:ascii="Times New Roman" w:eastAsia="宋体" w:hAnsi="Times New Roman" w:cs="宋体"/>
          <w:kern w:val="0"/>
          <w:sz w:val="24"/>
          <w:szCs w:val="24"/>
        </w:rPr>
        <w:t>物联网</w:t>
      </w:r>
      <w:proofErr w:type="gramEnd"/>
      <w:r w:rsidR="003C2EBC" w:rsidRPr="003C2EBC">
        <w:rPr>
          <w:rFonts w:ascii="Times New Roman" w:eastAsia="宋体" w:hAnsi="Times New Roman" w:cs="宋体"/>
          <w:kern w:val="0"/>
          <w:sz w:val="24"/>
          <w:szCs w:val="24"/>
        </w:rPr>
        <w:t>技术在智能农业领域的兴起，</w:t>
      </w:r>
      <w:proofErr w:type="gramStart"/>
      <w:r w:rsidR="003C2EBC" w:rsidRPr="003C2EBC">
        <w:rPr>
          <w:rFonts w:ascii="Times New Roman" w:eastAsia="宋体" w:hAnsi="Times New Roman" w:cs="宋体"/>
          <w:kern w:val="0"/>
          <w:sz w:val="24"/>
          <w:szCs w:val="24"/>
        </w:rPr>
        <w:t>农业元</w:t>
      </w:r>
      <w:proofErr w:type="gramEnd"/>
      <w:r w:rsidR="003C2EBC" w:rsidRPr="003C2EBC">
        <w:rPr>
          <w:rFonts w:ascii="Times New Roman" w:eastAsia="宋体" w:hAnsi="Times New Roman" w:cs="宋体"/>
          <w:kern w:val="0"/>
          <w:sz w:val="24"/>
          <w:szCs w:val="24"/>
        </w:rPr>
        <w:t>宇宙（</w:t>
      </w:r>
      <w:r w:rsidR="003C2EBC" w:rsidRPr="003C2EBC">
        <w:rPr>
          <w:rFonts w:ascii="Times New Roman" w:eastAsia="宋体" w:hAnsi="Times New Roman" w:cs="宋体"/>
          <w:kern w:val="0"/>
          <w:sz w:val="24"/>
          <w:szCs w:val="24"/>
        </w:rPr>
        <w:t>AM</w:t>
      </w:r>
      <w:r w:rsidR="003C2EBC" w:rsidRPr="003C2EBC">
        <w:rPr>
          <w:rFonts w:ascii="Times New Roman" w:eastAsia="宋体" w:hAnsi="Times New Roman" w:cs="宋体"/>
          <w:kern w:val="0"/>
          <w:sz w:val="24"/>
          <w:szCs w:val="24"/>
        </w:rPr>
        <w:t>）正成为当前的研究热点。</w:t>
      </w:r>
      <w:r w:rsidR="003C2EBC" w:rsidRPr="00692775">
        <w:rPr>
          <w:rFonts w:ascii="Times New Roman" w:eastAsia="宋体" w:hAnsi="Times New Roman" w:cs="宋体"/>
          <w:kern w:val="0"/>
          <w:sz w:val="24"/>
          <w:szCs w:val="24"/>
        </w:rPr>
        <w:t>大规模的网络化、智能化传感器和农业机器人被部署在温室中，工厂化的温室已经成为最具有潜力的</w:t>
      </w:r>
      <w:r w:rsidR="003C2EBC" w:rsidRPr="00692775">
        <w:rPr>
          <w:rFonts w:ascii="Times New Roman" w:eastAsia="宋体" w:hAnsi="Times New Roman" w:cs="宋体"/>
          <w:kern w:val="0"/>
          <w:sz w:val="24"/>
          <w:szCs w:val="24"/>
        </w:rPr>
        <w:t>AM</w:t>
      </w:r>
      <w:r w:rsidR="003C2EBC" w:rsidRPr="00692775">
        <w:rPr>
          <w:rFonts w:ascii="Times New Roman" w:eastAsia="宋体" w:hAnsi="Times New Roman" w:cs="宋体"/>
          <w:kern w:val="0"/>
          <w:sz w:val="24"/>
          <w:szCs w:val="24"/>
        </w:rPr>
        <w:t>应用场景之一。此外，多机器人的互操作特征导致</w:t>
      </w:r>
      <w:r w:rsidR="003C2EBC" w:rsidRPr="00692775">
        <w:rPr>
          <w:rFonts w:ascii="Times New Roman" w:eastAsia="宋体" w:hAnsi="Times New Roman" w:cs="宋体"/>
          <w:kern w:val="0"/>
          <w:sz w:val="24"/>
          <w:szCs w:val="24"/>
        </w:rPr>
        <w:t>AM</w:t>
      </w:r>
      <w:r w:rsidR="003C2EBC" w:rsidRPr="00692775">
        <w:rPr>
          <w:rFonts w:ascii="Times New Roman" w:eastAsia="宋体" w:hAnsi="Times New Roman" w:cs="宋体"/>
          <w:kern w:val="0"/>
          <w:sz w:val="24"/>
          <w:szCs w:val="24"/>
        </w:rPr>
        <w:t>农业生产系统更加复杂，如温室设施和机器人的自组织和自主协作。一方面，在无人或少人的温室室内生产中，需要农业机械</w:t>
      </w:r>
      <w:r w:rsidR="003C2EBC" w:rsidRPr="00692775">
        <w:rPr>
          <w:rFonts w:ascii="Times New Roman" w:eastAsia="宋体" w:hAnsi="Times New Roman" w:cs="宋体"/>
          <w:kern w:val="0"/>
          <w:sz w:val="24"/>
          <w:szCs w:val="24"/>
        </w:rPr>
        <w:t>/</w:t>
      </w:r>
      <w:r w:rsidR="003C2EBC" w:rsidRPr="00692775">
        <w:rPr>
          <w:rFonts w:ascii="Times New Roman" w:eastAsia="宋体" w:hAnsi="Times New Roman" w:cs="宋体"/>
          <w:kern w:val="0"/>
          <w:sz w:val="24"/>
          <w:szCs w:val="24"/>
        </w:rPr>
        <w:t>机器人的控制来配合作物的生长节奏；另一方面，在温室室外生产中，希望作物的生产节奏能配合社会干扰，如农产品运输的动态社会因素、客户定制、社会化温室的农业订单变化等。</w:t>
      </w:r>
      <w:r w:rsidR="003C2EBC" w:rsidRPr="003C2EBC">
        <w:rPr>
          <w:rFonts w:ascii="Times New Roman" w:eastAsia="宋体" w:hAnsi="Times New Roman" w:cs="宋体"/>
          <w:kern w:val="0"/>
          <w:sz w:val="24"/>
          <w:szCs w:val="24"/>
        </w:rPr>
        <w:t>这种节奏和节拍的一致性问题与人类和物联网的互操作性密切相关。然而，目前对农业</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或</w:t>
      </w:r>
      <w:proofErr w:type="gramStart"/>
      <w:r w:rsidR="003C2EBC" w:rsidRPr="003C2EBC">
        <w:rPr>
          <w:rFonts w:ascii="Times New Roman" w:eastAsia="宋体" w:hAnsi="Times New Roman" w:cs="宋体"/>
          <w:kern w:val="0"/>
          <w:sz w:val="24"/>
          <w:szCs w:val="24"/>
        </w:rPr>
        <w:t>农业元空间</w:t>
      </w:r>
      <w:proofErr w:type="gramEnd"/>
      <w:r w:rsidR="003C2EBC" w:rsidRPr="003C2EBC">
        <w:rPr>
          <w:rFonts w:ascii="Times New Roman" w:eastAsia="宋体" w:hAnsi="Times New Roman" w:cs="宋体"/>
          <w:kern w:val="0"/>
          <w:sz w:val="24"/>
          <w:szCs w:val="24"/>
        </w:rPr>
        <w:t>的研究很少报道这些问题。</w:t>
      </w:r>
      <w:bookmarkStart w:id="1" w:name="_Hlk137420696"/>
      <w:commentRangeEnd w:id="0"/>
      <w:r w:rsidR="00925DD8">
        <w:rPr>
          <w:rStyle w:val="af4"/>
        </w:rPr>
        <w:commentReference w:id="0"/>
      </w:r>
      <w:r w:rsidR="003C2EBC" w:rsidRPr="003C2EBC">
        <w:rPr>
          <w:rFonts w:ascii="Times New Roman" w:eastAsia="宋体" w:hAnsi="Times New Roman" w:cs="宋体"/>
          <w:kern w:val="0"/>
          <w:sz w:val="24"/>
          <w:szCs w:val="24"/>
        </w:rPr>
        <w:t>为此，本文探讨了在未来农业元宇宙时代，以人为本的温室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的互操作方法。首先，建立了一个智能温室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模型，包括温室数字双胞胎、作物生长模型和设施控制模块；其次，基于温室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，提出了一个以人为本的社会化温室的互操作框架。最后，设计了一个温室</w:t>
      </w:r>
      <w:r w:rsidR="003C2EBC" w:rsidRPr="003C2EBC">
        <w:rPr>
          <w:rFonts w:ascii="Times New Roman" w:eastAsia="宋体" w:hAnsi="Times New Roman" w:cs="宋体"/>
          <w:kern w:val="0"/>
          <w:sz w:val="24"/>
          <w:szCs w:val="24"/>
        </w:rPr>
        <w:t>DT</w:t>
      </w:r>
      <w:r w:rsidR="003C2EBC" w:rsidRPr="003C2EBC">
        <w:rPr>
          <w:rFonts w:ascii="Times New Roman" w:eastAsia="宋体" w:hAnsi="Times New Roman" w:cs="宋体"/>
          <w:kern w:val="0"/>
          <w:sz w:val="24"/>
          <w:szCs w:val="24"/>
        </w:rPr>
        <w:t>的原型系统，验证以人为本的互操作性方法的可行性。</w:t>
      </w:r>
      <w:bookmarkEnd w:id="1"/>
    </w:p>
    <w:p w14:paraId="466EA8B1" w14:textId="38198A15" w:rsidR="009920AF" w:rsidRPr="005C1EE8" w:rsidRDefault="000D78F7" w:rsidP="00903C5B">
      <w:pPr>
        <w:widowControl/>
        <w:spacing w:line="300" w:lineRule="auto"/>
        <w:ind w:firstLineChars="200" w:firstLine="480"/>
        <w:rPr>
          <w:rFonts w:ascii="Times New Roman" w:eastAsia="宋体" w:hAnsi="Times New Roman" w:cs="宋体"/>
          <w:kern w:val="0"/>
          <w:sz w:val="24"/>
          <w:szCs w:val="24"/>
        </w:rPr>
      </w:pPr>
      <w:r w:rsidRPr="005C1EE8">
        <w:rPr>
          <w:rFonts w:ascii="Times New Roman" w:eastAsia="宋体" w:hAnsi="Times New Roman" w:cs="宋体" w:hint="eastAsia"/>
          <w:kern w:val="0"/>
          <w:sz w:val="24"/>
          <w:szCs w:val="24"/>
        </w:rPr>
        <w:t>关键字：</w:t>
      </w:r>
      <w:r w:rsidR="003C2EBC" w:rsidRPr="003C2EBC">
        <w:rPr>
          <w:rFonts w:ascii="Times New Roman" w:eastAsia="宋体" w:hAnsi="Times New Roman" w:cs="宋体" w:hint="eastAsia"/>
          <w:kern w:val="0"/>
          <w:sz w:val="24"/>
          <w:szCs w:val="24"/>
        </w:rPr>
        <w:t>智能农业、温室、农业</w:t>
      </w:r>
      <w:r w:rsidR="003C2EBC">
        <w:rPr>
          <w:rFonts w:ascii="Times New Roman" w:eastAsia="宋体" w:hAnsi="Times New Roman" w:cs="宋体" w:hint="eastAsia"/>
          <w:kern w:val="0"/>
          <w:sz w:val="24"/>
          <w:szCs w:val="24"/>
        </w:rPr>
        <w:t>元宇宙</w:t>
      </w:r>
      <w:r w:rsidR="003C2EBC" w:rsidRPr="003C2EBC">
        <w:rPr>
          <w:rFonts w:ascii="Times New Roman" w:eastAsia="宋体" w:hAnsi="Times New Roman" w:cs="宋体" w:hint="eastAsia"/>
          <w:kern w:val="0"/>
          <w:sz w:val="24"/>
          <w:szCs w:val="24"/>
        </w:rPr>
        <w:t>、以人为本的互操作性、数字双胞胎</w:t>
      </w:r>
    </w:p>
    <w:p w14:paraId="104E5534" w14:textId="6D6DF1F4" w:rsidR="00D205CA" w:rsidRDefault="009920AF" w:rsidP="00903C5B">
      <w:pPr>
        <w:widowControl/>
        <w:rPr>
          <w:ins w:id="2" w:author="庞 彤" w:date="2023-06-13T18:17:00Z"/>
          <w:rFonts w:ascii="Times New Roman" w:eastAsia="黑体" w:hAnsi="Times New Roman" w:cs="Times New Roman"/>
          <w:bCs/>
          <w:kern w:val="0"/>
          <w:sz w:val="30"/>
          <w:szCs w:val="24"/>
        </w:rPr>
      </w:pPr>
      <w:r w:rsidRPr="009920AF">
        <w:rPr>
          <w:rFonts w:ascii="Times New Roman" w:eastAsia="黑体" w:hAnsi="Times New Roman" w:cs="Times New Roman"/>
          <w:b/>
          <w:kern w:val="0"/>
          <w:sz w:val="30"/>
          <w:szCs w:val="24"/>
        </w:rPr>
        <w:t>1</w:t>
      </w:r>
      <w:r w:rsidR="00537B72" w:rsidRPr="009920AF">
        <w:rPr>
          <w:rFonts w:ascii="Times New Roman" w:eastAsia="黑体" w:hAnsi="Times New Roman" w:cs="Times New Roman" w:hint="eastAsia"/>
          <w:bCs/>
          <w:kern w:val="0"/>
          <w:sz w:val="30"/>
          <w:szCs w:val="24"/>
        </w:rPr>
        <w:t>引言</w:t>
      </w:r>
    </w:p>
    <w:p w14:paraId="47FA1C1E" w14:textId="77777777" w:rsidR="00312B5D" w:rsidRDefault="00BB5A06" w:rsidP="00312B5D">
      <w:pPr>
        <w:pStyle w:val="a3"/>
        <w:widowControl/>
        <w:numPr>
          <w:ilvl w:val="0"/>
          <w:numId w:val="6"/>
        </w:numPr>
        <w:ind w:firstLineChars="0"/>
        <w:rPr>
          <w:ins w:id="3" w:author="Lin" w:date="2023-06-13T22:28:00Z"/>
          <w:rFonts w:ascii="Times New Roman" w:eastAsia="黑体" w:hAnsi="Times New Roman" w:cs="Times New Roman"/>
          <w:bCs/>
          <w:kern w:val="0"/>
          <w:sz w:val="28"/>
          <w:szCs w:val="28"/>
        </w:rPr>
      </w:pPr>
      <w:del w:id="4" w:author="Lin" w:date="2023-06-13T22:28:00Z">
        <w:r w:rsidRPr="00312B5D" w:rsidDel="00312B5D">
          <w:rPr>
            <w:rFonts w:ascii="Times New Roman" w:eastAsia="黑体" w:hAnsi="Times New Roman" w:cs="Times New Roman" w:hint="eastAsia"/>
            <w:bCs/>
            <w:kern w:val="0"/>
            <w:sz w:val="28"/>
            <w:szCs w:val="28"/>
            <w:rPrChange w:id="5" w:author="Lin" w:date="2023-06-13T22:28:00Z">
              <w:rPr>
                <w:rFonts w:hint="eastAsia"/>
              </w:rPr>
            </w:rPrChange>
          </w:rPr>
          <w:delText>1</w:delText>
        </w:r>
        <w:r w:rsidRPr="00312B5D" w:rsidDel="00312B5D">
          <w:rPr>
            <w:rFonts w:ascii="Times New Roman" w:eastAsia="黑体" w:hAnsi="Times New Roman" w:cs="Times New Roman"/>
            <w:bCs/>
            <w:kern w:val="0"/>
            <w:sz w:val="28"/>
            <w:szCs w:val="28"/>
            <w:rPrChange w:id="6" w:author="Lin" w:date="2023-06-13T22:28:00Z">
              <w:rPr/>
            </w:rPrChange>
          </w:rPr>
          <w:delText>.1</w:delText>
        </w:r>
        <w:r w:rsidRPr="00312B5D" w:rsidDel="00312B5D">
          <w:rPr>
            <w:rFonts w:ascii="Times New Roman" w:eastAsia="黑体" w:hAnsi="Times New Roman" w:cs="Times New Roman" w:hint="eastAsia"/>
            <w:bCs/>
            <w:kern w:val="0"/>
            <w:sz w:val="28"/>
            <w:szCs w:val="28"/>
            <w:rPrChange w:id="7" w:author="Lin" w:date="2023-06-13T22:28:00Z">
              <w:rPr>
                <w:rFonts w:hint="eastAsia"/>
              </w:rPr>
            </w:rPrChange>
          </w:rPr>
          <w:delText>以人为本的互操作性方法的提</w:delText>
        </w:r>
      </w:del>
      <w:ins w:id="8" w:author="Lin" w:date="2023-06-13T22:28:00Z">
        <w:r w:rsidR="00312B5D">
          <w:rPr>
            <w:rFonts w:ascii="Times New Roman" w:eastAsia="黑体" w:hAnsi="Times New Roman" w:cs="Times New Roman" w:hint="eastAsia"/>
            <w:bCs/>
            <w:kern w:val="0"/>
            <w:sz w:val="28"/>
            <w:szCs w:val="28"/>
          </w:rPr>
          <w:t>Introduction</w:t>
        </w:r>
      </w:ins>
    </w:p>
    <w:p w14:paraId="261B8066" w14:textId="77777777" w:rsidR="00312B5D" w:rsidRDefault="00312B5D" w:rsidP="00312B5D">
      <w:pPr>
        <w:pStyle w:val="a3"/>
        <w:widowControl/>
        <w:numPr>
          <w:ilvl w:val="0"/>
          <w:numId w:val="6"/>
        </w:numPr>
        <w:ind w:firstLineChars="0"/>
        <w:rPr>
          <w:ins w:id="9" w:author="Lin" w:date="2023-06-13T22:28:00Z"/>
          <w:rFonts w:ascii="Times New Roman" w:eastAsia="黑体" w:hAnsi="Times New Roman" w:cs="Times New Roman"/>
          <w:bCs/>
          <w:kern w:val="0"/>
          <w:sz w:val="28"/>
          <w:szCs w:val="28"/>
        </w:rPr>
      </w:pPr>
    </w:p>
    <w:p w14:paraId="1CA1E337" w14:textId="77777777" w:rsidR="00312B5D" w:rsidRDefault="00312B5D" w:rsidP="00312B5D">
      <w:pPr>
        <w:pStyle w:val="a3"/>
        <w:widowControl/>
        <w:numPr>
          <w:ilvl w:val="0"/>
          <w:numId w:val="6"/>
        </w:numPr>
        <w:ind w:firstLineChars="0"/>
        <w:rPr>
          <w:ins w:id="10" w:author="Lin" w:date="2023-06-13T22:28:00Z"/>
          <w:rFonts w:ascii="Times New Roman" w:eastAsia="黑体" w:hAnsi="Times New Roman" w:cs="Times New Roman"/>
          <w:bCs/>
          <w:kern w:val="0"/>
          <w:sz w:val="28"/>
          <w:szCs w:val="28"/>
        </w:rPr>
      </w:pPr>
      <w:ins w:id="11" w:author="Lin" w:date="2023-06-13T22:28:00Z">
        <w:r>
          <w:rPr>
            <w:rFonts w:ascii="Times New Roman" w:eastAsia="黑体" w:hAnsi="Times New Roman" w:cs="Times New Roman" w:hint="eastAsia"/>
            <w:bCs/>
            <w:kern w:val="0"/>
            <w:sz w:val="28"/>
            <w:szCs w:val="28"/>
          </w:rPr>
          <w:t>Motivation</w:t>
        </w:r>
      </w:ins>
    </w:p>
    <w:p w14:paraId="79255349" w14:textId="77777777" w:rsidR="00312B5D" w:rsidRDefault="00312B5D" w:rsidP="00312B5D">
      <w:pPr>
        <w:pStyle w:val="a3"/>
        <w:widowControl/>
        <w:numPr>
          <w:ilvl w:val="0"/>
          <w:numId w:val="6"/>
        </w:numPr>
        <w:ind w:firstLineChars="0"/>
        <w:rPr>
          <w:ins w:id="12" w:author="Lin" w:date="2023-06-13T22:28:00Z"/>
          <w:rFonts w:ascii="Times New Roman" w:eastAsia="黑体" w:hAnsi="Times New Roman" w:cs="Times New Roman"/>
          <w:bCs/>
          <w:kern w:val="0"/>
          <w:sz w:val="28"/>
          <w:szCs w:val="28"/>
        </w:rPr>
      </w:pPr>
      <w:ins w:id="13" w:author="Lin" w:date="2023-06-13T22:28:00Z">
        <w:r>
          <w:rPr>
            <w:rFonts w:ascii="Times New Roman" w:eastAsia="黑体" w:hAnsi="Times New Roman" w:cs="Times New Roman" w:hint="eastAsia"/>
            <w:bCs/>
            <w:kern w:val="0"/>
            <w:sz w:val="28"/>
            <w:szCs w:val="28"/>
          </w:rPr>
          <w:t>为什么需要</w:t>
        </w:r>
      </w:ins>
    </w:p>
    <w:p w14:paraId="1CB9A8D3" w14:textId="77777777" w:rsidR="00312B5D" w:rsidRDefault="00312B5D" w:rsidP="00312B5D">
      <w:pPr>
        <w:pStyle w:val="a3"/>
        <w:widowControl/>
        <w:numPr>
          <w:ilvl w:val="0"/>
          <w:numId w:val="6"/>
        </w:numPr>
        <w:ind w:firstLineChars="0"/>
        <w:rPr>
          <w:ins w:id="14" w:author="Lin" w:date="2023-06-13T22:28:00Z"/>
          <w:rFonts w:ascii="Times New Roman" w:eastAsia="黑体" w:hAnsi="Times New Roman" w:cs="Times New Roman"/>
          <w:bCs/>
          <w:kern w:val="0"/>
          <w:sz w:val="28"/>
          <w:szCs w:val="28"/>
        </w:rPr>
      </w:pPr>
      <w:ins w:id="15" w:author="Lin" w:date="2023-06-13T22:28:00Z">
        <w:r>
          <w:rPr>
            <w:rFonts w:ascii="Times New Roman" w:eastAsia="黑体" w:hAnsi="Times New Roman" w:cs="Times New Roman" w:hint="eastAsia"/>
            <w:bCs/>
            <w:kern w:val="0"/>
            <w:sz w:val="28"/>
            <w:szCs w:val="28"/>
          </w:rPr>
          <w:t>有什么挑战</w:t>
        </w:r>
      </w:ins>
    </w:p>
    <w:p w14:paraId="5FA78F12" w14:textId="06F4A8C8" w:rsidR="00312B5D" w:rsidRDefault="00312B5D" w:rsidP="00312B5D">
      <w:pPr>
        <w:pStyle w:val="a3"/>
        <w:widowControl/>
        <w:numPr>
          <w:ilvl w:val="0"/>
          <w:numId w:val="6"/>
        </w:numPr>
        <w:ind w:firstLineChars="0"/>
        <w:rPr>
          <w:ins w:id="16" w:author="Lin" w:date="2023-06-13T22:29:00Z"/>
          <w:rFonts w:ascii="Times New Roman" w:eastAsia="黑体" w:hAnsi="Times New Roman" w:cs="Times New Roman"/>
          <w:bCs/>
          <w:kern w:val="0"/>
          <w:sz w:val="28"/>
          <w:szCs w:val="28"/>
        </w:rPr>
      </w:pPr>
      <w:ins w:id="17" w:author="Lin" w:date="2023-06-13T22:29:00Z">
        <w:r>
          <w:rPr>
            <w:rFonts w:ascii="Times New Roman" w:eastAsia="黑体" w:hAnsi="Times New Roman" w:cs="Times New Roman" w:hint="eastAsia"/>
            <w:bCs/>
            <w:kern w:val="0"/>
            <w:sz w:val="28"/>
            <w:szCs w:val="28"/>
          </w:rPr>
          <w:t>人口与粮食问题</w:t>
        </w:r>
      </w:ins>
    </w:p>
    <w:p w14:paraId="4FC2EA8F" w14:textId="6C1E40C4" w:rsidR="00312B5D" w:rsidRDefault="00312B5D" w:rsidP="00312B5D">
      <w:pPr>
        <w:pStyle w:val="a3"/>
        <w:widowControl/>
        <w:numPr>
          <w:ilvl w:val="0"/>
          <w:numId w:val="6"/>
        </w:numPr>
        <w:ind w:firstLineChars="0"/>
        <w:rPr>
          <w:ins w:id="18" w:author="Lin" w:date="2023-06-13T22:28:00Z"/>
          <w:rFonts w:ascii="Times New Roman" w:eastAsia="黑体" w:hAnsi="Times New Roman" w:cs="Times New Roman"/>
          <w:bCs/>
          <w:kern w:val="0"/>
          <w:sz w:val="28"/>
          <w:szCs w:val="28"/>
        </w:rPr>
      </w:pPr>
      <w:ins w:id="19" w:author="Lin" w:date="2023-06-13T22:28:00Z">
        <w:r>
          <w:rPr>
            <w:rFonts w:ascii="Times New Roman" w:eastAsia="黑体" w:hAnsi="Times New Roman" w:cs="Times New Roman" w:hint="eastAsia"/>
            <w:bCs/>
            <w:kern w:val="0"/>
            <w:sz w:val="28"/>
            <w:szCs w:val="28"/>
          </w:rPr>
          <w:t>技术驱动技术革新、</w:t>
        </w:r>
      </w:ins>
    </w:p>
    <w:p w14:paraId="23646CEA" w14:textId="77777777" w:rsidR="00312B5D" w:rsidRDefault="00312B5D" w:rsidP="00312B5D">
      <w:pPr>
        <w:pStyle w:val="a3"/>
        <w:widowControl/>
        <w:numPr>
          <w:ilvl w:val="0"/>
          <w:numId w:val="6"/>
        </w:numPr>
        <w:ind w:firstLineChars="0"/>
        <w:rPr>
          <w:ins w:id="20" w:author="Lin" w:date="2023-06-13T22:29:00Z"/>
          <w:rFonts w:ascii="Times New Roman" w:eastAsia="黑体" w:hAnsi="Times New Roman" w:cs="Times New Roman"/>
          <w:bCs/>
          <w:kern w:val="0"/>
          <w:sz w:val="28"/>
          <w:szCs w:val="28"/>
        </w:rPr>
      </w:pPr>
      <w:ins w:id="21" w:author="Lin" w:date="2023-06-13T22:28:00Z">
        <w:r>
          <w:rPr>
            <w:rFonts w:ascii="Times New Roman" w:eastAsia="黑体" w:hAnsi="Times New Roman" w:cs="Times New Roman" w:hint="eastAsia"/>
            <w:bCs/>
            <w:kern w:val="0"/>
            <w:sz w:val="28"/>
            <w:szCs w:val="28"/>
          </w:rPr>
          <w:t>室内农业产业发展需要</w:t>
        </w:r>
      </w:ins>
    </w:p>
    <w:p w14:paraId="6EEA6E16" w14:textId="77777777" w:rsidR="00312B5D" w:rsidRDefault="00312B5D" w:rsidP="00312B5D">
      <w:pPr>
        <w:pStyle w:val="a3"/>
        <w:widowControl/>
        <w:numPr>
          <w:ilvl w:val="0"/>
          <w:numId w:val="6"/>
        </w:numPr>
        <w:ind w:firstLineChars="0"/>
        <w:rPr>
          <w:ins w:id="22" w:author="Lin" w:date="2023-06-13T22:29:00Z"/>
          <w:rFonts w:ascii="Times New Roman" w:eastAsia="黑体" w:hAnsi="Times New Roman" w:cs="Times New Roman"/>
          <w:bCs/>
          <w:kern w:val="0"/>
          <w:sz w:val="28"/>
          <w:szCs w:val="28"/>
        </w:rPr>
      </w:pPr>
    </w:p>
    <w:p w14:paraId="09A3E17D" w14:textId="0F571070" w:rsidR="00BB5A06" w:rsidRPr="00312B5D" w:rsidRDefault="00312B5D" w:rsidP="00312B5D">
      <w:pPr>
        <w:pStyle w:val="a3"/>
        <w:widowControl/>
        <w:numPr>
          <w:ilvl w:val="0"/>
          <w:numId w:val="6"/>
        </w:numPr>
        <w:ind w:firstLineChars="0"/>
        <w:rPr>
          <w:rFonts w:ascii="Times New Roman" w:eastAsia="黑体" w:hAnsi="Times New Roman" w:cs="Times New Roman"/>
          <w:bCs/>
          <w:kern w:val="0"/>
          <w:sz w:val="28"/>
          <w:szCs w:val="28"/>
          <w:rPrChange w:id="23" w:author="Lin" w:date="2023-06-13T22:28:00Z">
            <w:rPr/>
          </w:rPrChange>
        </w:rPr>
        <w:pPrChange w:id="24" w:author="Lin" w:date="2023-06-13T22:28:00Z">
          <w:pPr>
            <w:widowControl/>
          </w:pPr>
        </w:pPrChange>
      </w:pPr>
      <w:ins w:id="25" w:author="Lin" w:date="2023-06-13T22:29:00Z">
        <w:r>
          <w:rPr>
            <w:rFonts w:ascii="Times New Roman" w:eastAsia="黑体" w:hAnsi="Times New Roman" w:cs="Times New Roman" w:hint="eastAsia"/>
            <w:bCs/>
            <w:kern w:val="0"/>
            <w:sz w:val="28"/>
            <w:szCs w:val="28"/>
          </w:rPr>
          <w:t>为什么需要搞</w:t>
        </w:r>
        <w:proofErr w:type="gramStart"/>
        <w:r>
          <w:rPr>
            <w:rFonts w:ascii="Times New Roman" w:eastAsia="黑体" w:hAnsi="Times New Roman" w:cs="Times New Roman" w:hint="eastAsia"/>
            <w:bCs/>
            <w:kern w:val="0"/>
            <w:sz w:val="28"/>
            <w:szCs w:val="28"/>
          </w:rPr>
          <w:t>农业元</w:t>
        </w:r>
        <w:proofErr w:type="gramEnd"/>
        <w:r>
          <w:rPr>
            <w:rFonts w:ascii="Times New Roman" w:eastAsia="黑体" w:hAnsi="Times New Roman" w:cs="Times New Roman" w:hint="eastAsia"/>
            <w:bCs/>
            <w:kern w:val="0"/>
            <w:sz w:val="28"/>
            <w:szCs w:val="28"/>
          </w:rPr>
          <w:t>宇宙</w:t>
        </w:r>
      </w:ins>
      <w:del w:id="26" w:author="Lin" w:date="2023-06-13T22:28:00Z">
        <w:r w:rsidR="00BB5A06" w:rsidRPr="00312B5D" w:rsidDel="00312B5D">
          <w:rPr>
            <w:rFonts w:ascii="Times New Roman" w:eastAsia="黑体" w:hAnsi="Times New Roman" w:cs="Times New Roman" w:hint="eastAsia"/>
            <w:bCs/>
            <w:kern w:val="0"/>
            <w:sz w:val="28"/>
            <w:szCs w:val="28"/>
            <w:rPrChange w:id="27" w:author="Lin" w:date="2023-06-13T22:28:00Z">
              <w:rPr>
                <w:rFonts w:hint="eastAsia"/>
              </w:rPr>
            </w:rPrChange>
          </w:rPr>
          <w:delText>出</w:delText>
        </w:r>
      </w:del>
    </w:p>
    <w:p w14:paraId="342CE635" w14:textId="1E4BCDA6" w:rsidR="00B920F6" w:rsidRDefault="00710ADA" w:rsidP="009111A0">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联合国估计，</w:t>
      </w:r>
      <w:r w:rsidR="009111A0" w:rsidRPr="009111A0">
        <w:rPr>
          <w:rFonts w:ascii="Times New Roman" w:eastAsia="宋体" w:hAnsi="Times New Roman" w:cs="宋体" w:hint="eastAsia"/>
          <w:kern w:val="0"/>
          <w:sz w:val="24"/>
          <w:szCs w:val="24"/>
        </w:rPr>
        <w:t>世界</w:t>
      </w:r>
      <w:r w:rsidR="009111A0">
        <w:rPr>
          <w:rFonts w:ascii="Times New Roman" w:eastAsia="宋体" w:hAnsi="Times New Roman" w:cs="宋体" w:hint="eastAsia"/>
          <w:kern w:val="0"/>
          <w:sz w:val="24"/>
          <w:szCs w:val="24"/>
        </w:rPr>
        <w:t>人口在</w:t>
      </w:r>
      <w:r w:rsidR="009111A0">
        <w:rPr>
          <w:rFonts w:ascii="Times New Roman" w:eastAsia="宋体" w:hAnsi="Times New Roman" w:cs="宋体"/>
          <w:kern w:val="0"/>
          <w:sz w:val="24"/>
          <w:szCs w:val="24"/>
        </w:rPr>
        <w:t>2050</w:t>
      </w:r>
      <w:r w:rsidR="009111A0">
        <w:rPr>
          <w:rFonts w:ascii="Times New Roman" w:eastAsia="宋体" w:hAnsi="Times New Roman" w:cs="宋体" w:hint="eastAsia"/>
          <w:kern w:val="0"/>
          <w:sz w:val="24"/>
          <w:szCs w:val="24"/>
        </w:rPr>
        <w:t>年世界人口将要达到</w:t>
      </w:r>
      <w:r w:rsidR="009111A0">
        <w:rPr>
          <w:rFonts w:ascii="Times New Roman" w:eastAsia="宋体" w:hAnsi="Times New Roman" w:cs="宋体" w:hint="eastAsia"/>
          <w:kern w:val="0"/>
          <w:sz w:val="24"/>
          <w:szCs w:val="24"/>
        </w:rPr>
        <w:t>9</w:t>
      </w:r>
      <w:r w:rsidR="009111A0">
        <w:rPr>
          <w:rFonts w:ascii="Times New Roman" w:eastAsia="宋体" w:hAnsi="Times New Roman" w:cs="宋体"/>
          <w:kern w:val="0"/>
          <w:sz w:val="24"/>
          <w:szCs w:val="24"/>
        </w:rPr>
        <w:t>6</w:t>
      </w:r>
      <w:r w:rsidR="009111A0">
        <w:rPr>
          <w:rFonts w:ascii="Times New Roman" w:eastAsia="宋体" w:hAnsi="Times New Roman" w:cs="宋体" w:hint="eastAsia"/>
          <w:kern w:val="0"/>
          <w:sz w:val="24"/>
          <w:szCs w:val="24"/>
        </w:rPr>
        <w:t>亿，为了适应不断上涨的人口，农业需要比今天增产</w:t>
      </w:r>
      <w:r w:rsidR="009111A0">
        <w:rPr>
          <w:rFonts w:ascii="Times New Roman" w:eastAsia="宋体" w:hAnsi="Times New Roman" w:cs="宋体" w:hint="eastAsia"/>
          <w:kern w:val="0"/>
          <w:sz w:val="24"/>
          <w:szCs w:val="24"/>
        </w:rPr>
        <w:t>5</w:t>
      </w:r>
      <w:r w:rsidR="009111A0">
        <w:rPr>
          <w:rFonts w:ascii="Times New Roman" w:eastAsia="宋体" w:hAnsi="Times New Roman" w:cs="宋体"/>
          <w:kern w:val="0"/>
          <w:sz w:val="24"/>
          <w:szCs w:val="24"/>
        </w:rPr>
        <w:t>0%</w:t>
      </w:r>
      <w:r w:rsidR="009111A0">
        <w:rPr>
          <w:rFonts w:ascii="Times New Roman" w:eastAsia="宋体" w:hAnsi="Times New Roman" w:cs="宋体" w:hint="eastAsia"/>
          <w:kern w:val="0"/>
          <w:sz w:val="24"/>
          <w:szCs w:val="24"/>
        </w:rPr>
        <w:t>左右</w:t>
      </w:r>
      <w:r w:rsidR="00EA0D5E">
        <w:rPr>
          <w:rFonts w:ascii="Times New Roman" w:eastAsia="宋体" w:hAnsi="Times New Roman" w:cs="宋体" w:hint="eastAsia"/>
          <w:kern w:val="0"/>
          <w:sz w:val="24"/>
          <w:szCs w:val="24"/>
        </w:rPr>
        <w:t>，才可以满足世界人口上涨的需求</w:t>
      </w:r>
      <w:r w:rsidR="003D44CC">
        <w:rPr>
          <w:rFonts w:ascii="Times New Roman" w:eastAsia="宋体" w:hAnsi="Times New Roman" w:cs="宋体" w:hint="eastAsia"/>
          <w:kern w:val="0"/>
          <w:sz w:val="24"/>
          <w:szCs w:val="24"/>
        </w:rPr>
        <w:t>，这</w:t>
      </w:r>
      <w:r w:rsidR="003D44CC">
        <w:rPr>
          <w:rFonts w:ascii="Times New Roman" w:eastAsia="宋体" w:hAnsi="Times New Roman" w:cs="宋体" w:hint="eastAsia"/>
          <w:kern w:val="0"/>
          <w:sz w:val="24"/>
          <w:szCs w:val="24"/>
        </w:rPr>
        <w:lastRenderedPageBreak/>
        <w:t>对农业的发展规模和技术革新提出了严峻的考验。</w:t>
      </w:r>
      <w:r w:rsidR="004C63AD">
        <w:rPr>
          <w:rFonts w:ascii="Times New Roman" w:eastAsia="宋体" w:hAnsi="Times New Roman" w:cs="宋体" w:hint="eastAsia"/>
          <w:kern w:val="0"/>
          <w:sz w:val="24"/>
          <w:szCs w:val="24"/>
        </w:rPr>
        <w:t>同时，环境的变化也是粮食减产的重要原因之一，以温室为代表的可控环境农业成为解决</w:t>
      </w:r>
      <w:r w:rsidR="00545CEF">
        <w:rPr>
          <w:rFonts w:ascii="Times New Roman" w:eastAsia="宋体" w:hAnsi="Times New Roman" w:cs="宋体" w:hint="eastAsia"/>
          <w:kern w:val="0"/>
          <w:sz w:val="24"/>
          <w:szCs w:val="24"/>
        </w:rPr>
        <w:t>环境变化</w:t>
      </w:r>
      <w:r w:rsidR="004C63AD">
        <w:rPr>
          <w:rFonts w:ascii="Times New Roman" w:eastAsia="宋体" w:hAnsi="Times New Roman" w:cs="宋体" w:hint="eastAsia"/>
          <w:kern w:val="0"/>
          <w:sz w:val="24"/>
          <w:szCs w:val="24"/>
        </w:rPr>
        <w:t>问题的重要手段</w:t>
      </w:r>
      <w:r w:rsidR="00545CEF">
        <w:rPr>
          <w:rFonts w:ascii="Times New Roman" w:eastAsia="宋体" w:hAnsi="Times New Roman" w:cs="宋体" w:hint="eastAsia"/>
          <w:kern w:val="0"/>
          <w:sz w:val="24"/>
          <w:szCs w:val="24"/>
        </w:rPr>
        <w:t>。</w:t>
      </w:r>
    </w:p>
    <w:p w14:paraId="0D180E15" w14:textId="3FA104B9" w:rsidR="000D4E32" w:rsidRDefault="000D4E32" w:rsidP="000D4E32">
      <w:pPr>
        <w:widowControl/>
        <w:spacing w:line="300" w:lineRule="auto"/>
        <w:ind w:firstLineChars="200" w:firstLine="480"/>
        <w:rPr>
          <w:rFonts w:ascii="Times New Roman" w:eastAsia="宋体" w:hAnsi="Times New Roman" w:cs="宋体"/>
          <w:kern w:val="0"/>
          <w:sz w:val="24"/>
          <w:szCs w:val="24"/>
        </w:rPr>
      </w:pPr>
      <w:commentRangeStart w:id="28"/>
      <w:r>
        <w:rPr>
          <w:rFonts w:ascii="Times New Roman" w:eastAsia="宋体" w:hAnsi="Times New Roman" w:cs="宋体" w:hint="eastAsia"/>
          <w:kern w:val="0"/>
          <w:sz w:val="24"/>
          <w:szCs w:val="24"/>
        </w:rPr>
        <w:t>温室生产是一个多输入、多因素作用的过程，温室中</w:t>
      </w:r>
      <w:r w:rsidRPr="00706B1E">
        <w:rPr>
          <w:rFonts w:ascii="Times New Roman" w:eastAsia="宋体" w:hAnsi="Times New Roman" w:cs="宋体"/>
          <w:kern w:val="0"/>
          <w:sz w:val="24"/>
          <w:szCs w:val="24"/>
        </w:rPr>
        <w:t>多机器人的互操作特征</w:t>
      </w:r>
      <w:r w:rsidRPr="00706B1E">
        <w:rPr>
          <w:rFonts w:ascii="Times New Roman" w:eastAsia="宋体" w:hAnsi="Times New Roman" w:cs="宋体" w:hint="eastAsia"/>
          <w:kern w:val="0"/>
          <w:sz w:val="24"/>
          <w:szCs w:val="24"/>
        </w:rPr>
        <w:t>会</w:t>
      </w:r>
      <w:r w:rsidRPr="00706B1E">
        <w:rPr>
          <w:rFonts w:ascii="Times New Roman" w:eastAsia="宋体" w:hAnsi="Times New Roman" w:cs="宋体"/>
          <w:kern w:val="0"/>
          <w:sz w:val="24"/>
          <w:szCs w:val="24"/>
        </w:rPr>
        <w:t>导致</w:t>
      </w:r>
      <w:r w:rsidR="00545CEF">
        <w:rPr>
          <w:rFonts w:ascii="Times New Roman" w:eastAsia="宋体" w:hAnsi="Times New Roman" w:cs="宋体" w:hint="eastAsia"/>
          <w:kern w:val="0"/>
          <w:sz w:val="24"/>
          <w:szCs w:val="24"/>
        </w:rPr>
        <w:t>温室</w:t>
      </w:r>
      <w:r w:rsidRPr="00706B1E">
        <w:rPr>
          <w:rFonts w:ascii="Times New Roman" w:eastAsia="宋体" w:hAnsi="Times New Roman" w:cs="宋体"/>
          <w:kern w:val="0"/>
          <w:sz w:val="24"/>
          <w:szCs w:val="24"/>
        </w:rPr>
        <w:t>生产系统更加复杂，如温室设施和机器人的自组织和自主协作。一方面，在无人或少人的温室室内生产中，需要农业机械</w:t>
      </w:r>
      <w:r w:rsidRPr="00706B1E">
        <w:rPr>
          <w:rFonts w:ascii="Times New Roman" w:eastAsia="宋体" w:hAnsi="Times New Roman" w:cs="宋体"/>
          <w:kern w:val="0"/>
          <w:sz w:val="24"/>
          <w:szCs w:val="24"/>
        </w:rPr>
        <w:t>/</w:t>
      </w:r>
      <w:r w:rsidRPr="00706B1E">
        <w:rPr>
          <w:rFonts w:ascii="Times New Roman" w:eastAsia="宋体" w:hAnsi="Times New Roman" w:cs="宋体"/>
          <w:kern w:val="0"/>
          <w:sz w:val="24"/>
          <w:szCs w:val="24"/>
        </w:rPr>
        <w:t>机器人的控制来配合作物的生长节奏；另一方面，在温室室外生产中，希望作物的生产节奏能配合社会干扰，如农产品运输的动态社会因素、客户定制、社会化温室的农业订单变化等。</w:t>
      </w:r>
      <w:r>
        <w:rPr>
          <w:rFonts w:ascii="Times New Roman" w:eastAsia="宋体" w:hAnsi="Times New Roman" w:cs="宋体" w:hint="eastAsia"/>
          <w:kern w:val="0"/>
          <w:sz w:val="24"/>
          <w:szCs w:val="24"/>
        </w:rPr>
        <w:t>因此需要提出一种能够</w:t>
      </w:r>
      <w:r w:rsidR="00072696">
        <w:rPr>
          <w:rFonts w:ascii="Times New Roman" w:eastAsia="宋体" w:hAnsi="Times New Roman" w:cs="宋体" w:hint="eastAsia"/>
          <w:kern w:val="0"/>
          <w:sz w:val="24"/>
          <w:szCs w:val="24"/>
        </w:rPr>
        <w:t>适应</w:t>
      </w:r>
      <w:r>
        <w:rPr>
          <w:rFonts w:ascii="Times New Roman" w:eastAsia="宋体" w:hAnsi="Times New Roman" w:cs="宋体" w:hint="eastAsia"/>
          <w:kern w:val="0"/>
          <w:sz w:val="24"/>
          <w:szCs w:val="24"/>
        </w:rPr>
        <w:t>人类社会</w:t>
      </w:r>
      <w:r w:rsidR="00072696">
        <w:rPr>
          <w:rFonts w:ascii="Times New Roman" w:eastAsia="宋体" w:hAnsi="Times New Roman" w:cs="宋体" w:hint="eastAsia"/>
          <w:kern w:val="0"/>
          <w:sz w:val="24"/>
          <w:szCs w:val="24"/>
        </w:rPr>
        <w:t>节拍</w:t>
      </w:r>
      <w:r>
        <w:rPr>
          <w:rFonts w:ascii="Times New Roman" w:eastAsia="宋体" w:hAnsi="Times New Roman" w:cs="宋体" w:hint="eastAsia"/>
          <w:kern w:val="0"/>
          <w:sz w:val="24"/>
          <w:szCs w:val="24"/>
        </w:rPr>
        <w:t>和</w:t>
      </w:r>
      <w:r w:rsidR="00072696">
        <w:rPr>
          <w:rFonts w:ascii="Times New Roman" w:eastAsia="宋体" w:hAnsi="Times New Roman" w:cs="宋体" w:hint="eastAsia"/>
          <w:kern w:val="0"/>
          <w:sz w:val="24"/>
          <w:szCs w:val="24"/>
        </w:rPr>
        <w:t>控制</w:t>
      </w:r>
      <w:r>
        <w:rPr>
          <w:rFonts w:ascii="Times New Roman" w:eastAsia="宋体" w:hAnsi="Times New Roman" w:cs="宋体" w:hint="eastAsia"/>
          <w:kern w:val="0"/>
          <w:sz w:val="24"/>
          <w:szCs w:val="24"/>
        </w:rPr>
        <w:t>多</w:t>
      </w:r>
      <w:r w:rsidR="00545CEF">
        <w:rPr>
          <w:rFonts w:ascii="Times New Roman" w:eastAsia="宋体" w:hAnsi="Times New Roman" w:cs="宋体" w:hint="eastAsia"/>
          <w:kern w:val="0"/>
          <w:sz w:val="24"/>
          <w:szCs w:val="24"/>
        </w:rPr>
        <w:t>种</w:t>
      </w:r>
      <w:r>
        <w:rPr>
          <w:rFonts w:ascii="Times New Roman" w:eastAsia="宋体" w:hAnsi="Times New Roman" w:cs="宋体" w:hint="eastAsia"/>
          <w:kern w:val="0"/>
          <w:sz w:val="24"/>
          <w:szCs w:val="24"/>
        </w:rPr>
        <w:t>机器人</w:t>
      </w:r>
      <w:r w:rsidR="00545CEF">
        <w:rPr>
          <w:rFonts w:ascii="Times New Roman" w:eastAsia="宋体" w:hAnsi="Times New Roman" w:cs="宋体" w:hint="eastAsia"/>
          <w:kern w:val="0"/>
          <w:sz w:val="24"/>
          <w:szCs w:val="24"/>
        </w:rPr>
        <w:t>相互操作</w:t>
      </w:r>
      <w:r>
        <w:rPr>
          <w:rFonts w:ascii="Times New Roman" w:eastAsia="宋体" w:hAnsi="Times New Roman" w:cs="宋体" w:hint="eastAsia"/>
          <w:kern w:val="0"/>
          <w:sz w:val="24"/>
          <w:szCs w:val="24"/>
        </w:rPr>
        <w:t>的方法，</w:t>
      </w:r>
      <w:r w:rsidRPr="003C2EBC">
        <w:rPr>
          <w:rFonts w:ascii="Times New Roman" w:eastAsia="宋体" w:hAnsi="Times New Roman" w:cs="宋体" w:hint="eastAsia"/>
          <w:kern w:val="0"/>
          <w:sz w:val="24"/>
          <w:szCs w:val="24"/>
        </w:rPr>
        <w:t>以人为本</w:t>
      </w:r>
      <w:r>
        <w:rPr>
          <w:rFonts w:ascii="Times New Roman" w:eastAsia="宋体" w:hAnsi="Times New Roman" w:cs="宋体" w:hint="eastAsia"/>
          <w:kern w:val="0"/>
          <w:sz w:val="24"/>
          <w:szCs w:val="24"/>
        </w:rPr>
        <w:t>的互操作性应运而生。</w:t>
      </w:r>
    </w:p>
    <w:p w14:paraId="6EE0F6AB" w14:textId="70C191F4" w:rsidR="000D4E32" w:rsidRDefault="000D4E32" w:rsidP="001F3DBD">
      <w:pPr>
        <w:widowControl/>
        <w:spacing w:line="300" w:lineRule="auto"/>
        <w:ind w:firstLineChars="200" w:firstLine="480"/>
        <w:rPr>
          <w:ins w:id="29" w:author="庞 彤" w:date="2023-06-13T18:16:00Z"/>
          <w:rFonts w:ascii="Times New Roman" w:eastAsia="宋体" w:hAnsi="Times New Roman" w:cs="宋体"/>
          <w:kern w:val="0"/>
          <w:sz w:val="24"/>
          <w:szCs w:val="24"/>
        </w:rPr>
      </w:pPr>
      <w:r>
        <w:rPr>
          <w:rFonts w:ascii="Times New Roman" w:eastAsia="宋体" w:hAnsi="Times New Roman" w:cs="宋体" w:hint="eastAsia"/>
          <w:kern w:val="0"/>
          <w:sz w:val="24"/>
          <w:szCs w:val="24"/>
        </w:rPr>
        <w:t>以人为本便是将人类社会放在更重要的位置上，互操作性则是人类和多个机器人的组织与协作，使温室生产能够</w:t>
      </w:r>
      <w:proofErr w:type="gramStart"/>
      <w:r>
        <w:rPr>
          <w:rFonts w:ascii="Times New Roman" w:eastAsia="宋体" w:hAnsi="Times New Roman" w:cs="宋体" w:hint="eastAsia"/>
          <w:kern w:val="0"/>
          <w:sz w:val="24"/>
          <w:szCs w:val="24"/>
        </w:rPr>
        <w:t>跟好的</w:t>
      </w:r>
      <w:proofErr w:type="gramEnd"/>
      <w:r>
        <w:rPr>
          <w:rFonts w:ascii="Times New Roman" w:eastAsia="宋体" w:hAnsi="Times New Roman" w:cs="宋体" w:hint="eastAsia"/>
          <w:kern w:val="0"/>
          <w:sz w:val="24"/>
          <w:szCs w:val="24"/>
        </w:rPr>
        <w:t>服务于社会。</w:t>
      </w:r>
      <w:commentRangeStart w:id="30"/>
      <w:r w:rsidRPr="003C2EBC">
        <w:rPr>
          <w:rFonts w:ascii="Times New Roman" w:eastAsia="宋体" w:hAnsi="Times New Roman" w:cs="宋体" w:hint="eastAsia"/>
          <w:kern w:val="0"/>
          <w:sz w:val="24"/>
          <w:szCs w:val="24"/>
        </w:rPr>
        <w:t>以人为本</w:t>
      </w:r>
      <w:r>
        <w:rPr>
          <w:rFonts w:ascii="Times New Roman" w:eastAsia="宋体" w:hAnsi="Times New Roman" w:cs="宋体" w:hint="eastAsia"/>
          <w:kern w:val="0"/>
          <w:sz w:val="24"/>
          <w:szCs w:val="24"/>
        </w:rPr>
        <w:t>的思想已经在工业、</w:t>
      </w:r>
      <w:r w:rsidR="001F3DBD">
        <w:rPr>
          <w:rFonts w:ascii="Times New Roman" w:eastAsia="宋体" w:hAnsi="Times New Roman" w:cs="宋体" w:hint="eastAsia"/>
          <w:kern w:val="0"/>
          <w:sz w:val="24"/>
          <w:szCs w:val="24"/>
        </w:rPr>
        <w:t>医学、</w:t>
      </w:r>
      <w:r>
        <w:rPr>
          <w:rFonts w:ascii="Times New Roman" w:eastAsia="宋体" w:hAnsi="Times New Roman" w:cs="宋体" w:hint="eastAsia"/>
          <w:kern w:val="0"/>
          <w:sz w:val="24"/>
          <w:szCs w:val="24"/>
        </w:rPr>
        <w:t>教育业等行业提出并展开应用。</w:t>
      </w:r>
      <w:commentRangeEnd w:id="30"/>
      <w:r w:rsidRPr="00545CEF">
        <w:rPr>
          <w:rFonts w:ascii="Times New Roman" w:eastAsia="宋体" w:hAnsi="Times New Roman" w:cs="宋体"/>
          <w:kern w:val="0"/>
          <w:sz w:val="24"/>
          <w:szCs w:val="24"/>
        </w:rPr>
        <w:commentReference w:id="30"/>
      </w:r>
      <w:r w:rsidR="0010686B" w:rsidRPr="00545CEF">
        <w:rPr>
          <w:rFonts w:ascii="Times New Roman" w:eastAsia="宋体" w:hAnsi="Times New Roman" w:cs="宋体"/>
          <w:kern w:val="0"/>
          <w:sz w:val="24"/>
          <w:szCs w:val="24"/>
        </w:rPr>
        <w:t xml:space="preserve"> </w:t>
      </w:r>
      <w:r w:rsidR="001F3DBD">
        <w:rPr>
          <w:rFonts w:ascii="Times New Roman" w:eastAsia="宋体" w:hAnsi="Times New Roman" w:cs="宋体" w:hint="eastAsia"/>
          <w:kern w:val="0"/>
          <w:sz w:val="24"/>
          <w:szCs w:val="24"/>
        </w:rPr>
        <w:t>在工业领域</w:t>
      </w:r>
      <w:r w:rsidR="0010686B">
        <w:rPr>
          <w:rFonts w:ascii="Times New Roman" w:eastAsia="宋体" w:hAnsi="Times New Roman" w:cs="宋体"/>
          <w:kern w:val="0"/>
          <w:sz w:val="24"/>
          <w:szCs w:val="24"/>
        </w:rPr>
        <w:t>2019</w:t>
      </w:r>
      <w:r w:rsidR="0010686B">
        <w:rPr>
          <w:rFonts w:ascii="Times New Roman" w:eastAsia="宋体" w:hAnsi="Times New Roman" w:cs="宋体" w:hint="eastAsia"/>
          <w:kern w:val="0"/>
          <w:sz w:val="24"/>
          <w:szCs w:val="24"/>
        </w:rPr>
        <w:t>年</w:t>
      </w:r>
      <w:r w:rsidR="0010686B">
        <w:rPr>
          <w:rFonts w:ascii="Times New Roman" w:eastAsia="宋体" w:hAnsi="Times New Roman" w:cs="宋体" w:hint="eastAsia"/>
          <w:kern w:val="0"/>
          <w:sz w:val="24"/>
          <w:szCs w:val="24"/>
        </w:rPr>
        <w:t>Kong</w:t>
      </w:r>
      <w:r w:rsidR="0010686B">
        <w:rPr>
          <w:rFonts w:ascii="Times New Roman" w:eastAsia="宋体" w:hAnsi="Times New Roman" w:cs="宋体" w:hint="eastAsia"/>
          <w:kern w:val="0"/>
          <w:sz w:val="24"/>
          <w:szCs w:val="24"/>
        </w:rPr>
        <w:t>等人提出了以人为本，</w:t>
      </w:r>
      <w:r w:rsidR="001F3DBD">
        <w:rPr>
          <w:rFonts w:ascii="Times New Roman" w:eastAsia="宋体" w:hAnsi="Times New Roman" w:cs="宋体" w:hint="eastAsia"/>
          <w:kern w:val="0"/>
          <w:sz w:val="24"/>
          <w:szCs w:val="24"/>
        </w:rPr>
        <w:t>建立了人</w:t>
      </w:r>
      <w:r w:rsidR="001F3DBD">
        <w:rPr>
          <w:rFonts w:ascii="Times New Roman" w:eastAsia="宋体" w:hAnsi="Times New Roman" w:cs="宋体" w:hint="eastAsia"/>
          <w:kern w:val="0"/>
          <w:sz w:val="24"/>
          <w:szCs w:val="24"/>
        </w:rPr>
        <w:t>-</w:t>
      </w:r>
      <w:r w:rsidR="001F3DBD">
        <w:rPr>
          <w:rFonts w:ascii="Times New Roman" w:eastAsia="宋体" w:hAnsi="Times New Roman" w:cs="宋体" w:hint="eastAsia"/>
          <w:kern w:val="0"/>
          <w:sz w:val="24"/>
          <w:szCs w:val="24"/>
        </w:rPr>
        <w:t>网络</w:t>
      </w:r>
      <w:r w:rsidR="001F3DBD">
        <w:rPr>
          <w:rFonts w:ascii="Times New Roman" w:eastAsia="宋体" w:hAnsi="Times New Roman" w:cs="宋体" w:hint="eastAsia"/>
          <w:kern w:val="0"/>
          <w:sz w:val="24"/>
          <w:szCs w:val="24"/>
        </w:rPr>
        <w:t>-</w:t>
      </w:r>
      <w:r w:rsidR="001F3DBD">
        <w:rPr>
          <w:rFonts w:ascii="Times New Roman" w:eastAsia="宋体" w:hAnsi="Times New Roman" w:cs="宋体" w:hint="eastAsia"/>
          <w:kern w:val="0"/>
          <w:sz w:val="24"/>
          <w:szCs w:val="24"/>
        </w:rPr>
        <w:t>物理的可穿戴系统框架；</w:t>
      </w:r>
      <w:r w:rsidR="0010686B" w:rsidRPr="00545CEF">
        <w:rPr>
          <w:rFonts w:ascii="Times New Roman" w:eastAsia="宋体" w:hAnsi="Times New Roman" w:cs="宋体"/>
          <w:kern w:val="0"/>
          <w:sz w:val="24"/>
          <w:szCs w:val="24"/>
        </w:rPr>
        <w:t>2022</w:t>
      </w:r>
      <w:r w:rsidR="0010686B" w:rsidRPr="00545CEF">
        <w:rPr>
          <w:rFonts w:ascii="Times New Roman" w:eastAsia="宋体" w:hAnsi="Times New Roman" w:cs="宋体" w:hint="eastAsia"/>
          <w:kern w:val="0"/>
          <w:sz w:val="24"/>
          <w:szCs w:val="24"/>
        </w:rPr>
        <w:t>年</w:t>
      </w:r>
      <w:r w:rsidR="0010686B" w:rsidRPr="00545CEF">
        <w:rPr>
          <w:rFonts w:ascii="Times New Roman" w:eastAsia="宋体" w:hAnsi="Times New Roman" w:cs="宋体"/>
          <w:kern w:val="0"/>
          <w:sz w:val="24"/>
          <w:szCs w:val="24"/>
        </w:rPr>
        <w:t xml:space="preserve">M. Ali </w:t>
      </w:r>
      <w:proofErr w:type="spellStart"/>
      <w:r w:rsidR="0010686B" w:rsidRPr="00545CEF">
        <w:rPr>
          <w:rFonts w:ascii="Times New Roman" w:eastAsia="宋体" w:hAnsi="Times New Roman" w:cs="宋体"/>
          <w:kern w:val="0"/>
          <w:sz w:val="24"/>
          <w:szCs w:val="24"/>
        </w:rPr>
        <w:t>Saberi</w:t>
      </w:r>
      <w:proofErr w:type="spellEnd"/>
      <w:r w:rsidR="0010686B" w:rsidRPr="00545CEF">
        <w:rPr>
          <w:rFonts w:ascii="Times New Roman" w:eastAsia="宋体" w:hAnsi="Times New Roman" w:cs="宋体"/>
          <w:kern w:val="0"/>
          <w:sz w:val="24"/>
          <w:szCs w:val="24"/>
        </w:rPr>
        <w:t>,</w:t>
      </w:r>
      <w:r w:rsidR="0010686B" w:rsidRPr="00545CEF">
        <w:rPr>
          <w:rFonts w:ascii="Times New Roman" w:eastAsia="宋体" w:hAnsi="Times New Roman" w:cs="宋体" w:hint="eastAsia"/>
          <w:kern w:val="0"/>
          <w:sz w:val="24"/>
          <w:szCs w:val="24"/>
        </w:rPr>
        <w:t>等人以慢性病人为中心，建立模块化和分散化的治疗方案，减少了慢性病系统的设计时间</w:t>
      </w:r>
      <w:r w:rsidR="001F3DBD">
        <w:rPr>
          <w:rFonts w:ascii="Times New Roman" w:eastAsia="宋体" w:hAnsi="Times New Roman" w:cs="宋体" w:hint="eastAsia"/>
          <w:kern w:val="0"/>
          <w:sz w:val="24"/>
          <w:szCs w:val="24"/>
        </w:rPr>
        <w:t>；</w:t>
      </w:r>
      <w:r w:rsidR="00072696">
        <w:rPr>
          <w:rFonts w:ascii="Times New Roman" w:eastAsia="宋体" w:hAnsi="Times New Roman" w:cs="宋体" w:hint="eastAsia"/>
          <w:kern w:val="0"/>
          <w:sz w:val="24"/>
          <w:szCs w:val="24"/>
        </w:rPr>
        <w:t>在教育领域，</w:t>
      </w:r>
      <w:r w:rsidR="001F3DBD">
        <w:rPr>
          <w:rFonts w:ascii="Times New Roman" w:eastAsia="宋体" w:hAnsi="Times New Roman" w:cs="宋体" w:hint="eastAsia"/>
          <w:kern w:val="0"/>
          <w:sz w:val="24"/>
          <w:szCs w:val="24"/>
        </w:rPr>
        <w:t>2</w:t>
      </w:r>
      <w:r w:rsidR="001F3DBD">
        <w:rPr>
          <w:rFonts w:ascii="Times New Roman" w:eastAsia="宋体" w:hAnsi="Times New Roman" w:cs="宋体"/>
          <w:kern w:val="0"/>
          <w:sz w:val="24"/>
          <w:szCs w:val="24"/>
        </w:rPr>
        <w:t>020</w:t>
      </w:r>
      <w:r w:rsidR="001F3DBD">
        <w:rPr>
          <w:rFonts w:ascii="Times New Roman" w:eastAsia="宋体" w:hAnsi="Times New Roman" w:cs="宋体" w:hint="eastAsia"/>
          <w:kern w:val="0"/>
          <w:sz w:val="24"/>
          <w:szCs w:val="24"/>
        </w:rPr>
        <w:t>年</w:t>
      </w:r>
      <w:r w:rsidR="001F3DBD" w:rsidRPr="00545CEF">
        <w:rPr>
          <w:rFonts w:ascii="Times New Roman" w:eastAsia="宋体" w:hAnsi="Times New Roman" w:cs="宋体"/>
          <w:kern w:val="0"/>
          <w:sz w:val="24"/>
          <w:szCs w:val="24"/>
        </w:rPr>
        <w:t>Flores</w:t>
      </w:r>
      <w:r w:rsidR="001F3DBD">
        <w:rPr>
          <w:rFonts w:ascii="Times New Roman" w:eastAsia="宋体" w:hAnsi="Times New Roman" w:cs="宋体" w:hint="eastAsia"/>
          <w:kern w:val="0"/>
          <w:sz w:val="24"/>
          <w:szCs w:val="24"/>
        </w:rPr>
        <w:t>等人提出了以年龄、能力和环境融合的以人为本的模型，以培养更具整体性、包容性、灵活性的劳动者。</w:t>
      </w:r>
      <w:r>
        <w:rPr>
          <w:rFonts w:ascii="Times New Roman" w:eastAsia="宋体" w:hAnsi="Times New Roman" w:cs="宋体" w:hint="eastAsia"/>
          <w:kern w:val="0"/>
          <w:sz w:val="24"/>
          <w:szCs w:val="24"/>
        </w:rPr>
        <w:t>在农业领域，</w:t>
      </w:r>
      <w:r w:rsidRPr="003C2EBC">
        <w:rPr>
          <w:rFonts w:ascii="Times New Roman" w:eastAsia="宋体" w:hAnsi="Times New Roman" w:cs="宋体" w:hint="eastAsia"/>
          <w:kern w:val="0"/>
          <w:sz w:val="24"/>
          <w:szCs w:val="24"/>
        </w:rPr>
        <w:t>以人为本的互操作性</w:t>
      </w:r>
      <w:r w:rsidR="001F3DBD">
        <w:rPr>
          <w:rFonts w:ascii="Times New Roman" w:eastAsia="宋体" w:hAnsi="Times New Roman" w:cs="宋体" w:hint="eastAsia"/>
          <w:kern w:val="0"/>
          <w:sz w:val="24"/>
          <w:szCs w:val="24"/>
        </w:rPr>
        <w:t>思想还未有文献提出，</w:t>
      </w:r>
      <w:r>
        <w:rPr>
          <w:rFonts w:ascii="Times New Roman" w:eastAsia="宋体" w:hAnsi="Times New Roman" w:cs="宋体" w:hint="eastAsia"/>
          <w:kern w:val="0"/>
          <w:sz w:val="24"/>
          <w:szCs w:val="24"/>
        </w:rPr>
        <w:t>温室生产</w:t>
      </w:r>
      <w:r w:rsidR="001F3DBD">
        <w:rPr>
          <w:rFonts w:ascii="Times New Roman" w:eastAsia="宋体" w:hAnsi="Times New Roman" w:cs="宋体" w:hint="eastAsia"/>
          <w:kern w:val="0"/>
          <w:sz w:val="24"/>
          <w:szCs w:val="24"/>
        </w:rPr>
        <w:t>需要</w:t>
      </w:r>
      <w:r w:rsidR="00545CEF">
        <w:rPr>
          <w:rFonts w:ascii="Times New Roman" w:eastAsia="宋体" w:hAnsi="Times New Roman" w:cs="宋体" w:hint="eastAsia"/>
          <w:kern w:val="0"/>
          <w:sz w:val="24"/>
          <w:szCs w:val="24"/>
        </w:rPr>
        <w:t>考虑人为因素的影响，</w:t>
      </w:r>
      <w:r>
        <w:rPr>
          <w:rFonts w:ascii="Times New Roman" w:eastAsia="宋体" w:hAnsi="Times New Roman" w:cs="宋体" w:hint="eastAsia"/>
          <w:kern w:val="0"/>
          <w:sz w:val="24"/>
          <w:szCs w:val="24"/>
        </w:rPr>
        <w:t>贴合人类社会的运行节拍，</w:t>
      </w:r>
      <w:r w:rsidR="001F3DBD">
        <w:rPr>
          <w:rFonts w:ascii="Times New Roman" w:eastAsia="宋体" w:hAnsi="Times New Roman" w:cs="宋体" w:hint="eastAsia"/>
          <w:kern w:val="0"/>
          <w:sz w:val="24"/>
          <w:szCs w:val="24"/>
        </w:rPr>
        <w:t>以</w:t>
      </w:r>
      <w:r>
        <w:rPr>
          <w:rFonts w:ascii="Times New Roman" w:eastAsia="宋体" w:hAnsi="Times New Roman" w:cs="宋体" w:hint="eastAsia"/>
          <w:kern w:val="0"/>
          <w:sz w:val="24"/>
          <w:szCs w:val="24"/>
        </w:rPr>
        <w:t>处理好温室生产和社会需求不同步的问题。</w:t>
      </w:r>
      <w:commentRangeEnd w:id="28"/>
      <w:r>
        <w:rPr>
          <w:rStyle w:val="af4"/>
        </w:rPr>
        <w:commentReference w:id="28"/>
      </w:r>
    </w:p>
    <w:p w14:paraId="362428B4" w14:textId="27026980" w:rsidR="00BB5A06" w:rsidRDefault="00BB5A06" w:rsidP="00BB5A06">
      <w:pPr>
        <w:widowControl/>
        <w:rPr>
          <w:ins w:id="31" w:author="Lin" w:date="2023-06-13T22:30:00Z"/>
          <w:rFonts w:ascii="Times New Roman" w:eastAsia="黑体" w:hAnsi="Times New Roman" w:cs="Times New Roman"/>
          <w:bCs/>
          <w:kern w:val="0"/>
          <w:sz w:val="28"/>
          <w:szCs w:val="28"/>
        </w:rPr>
      </w:pPr>
      <w:del w:id="32" w:author="Lin" w:date="2023-06-13T22:36:00Z">
        <w:r w:rsidRPr="00623021" w:rsidDel="0059715A">
          <w:rPr>
            <w:rFonts w:ascii="Times New Roman" w:eastAsia="黑体" w:hAnsi="Times New Roman" w:cs="Times New Roman" w:hint="eastAsia"/>
            <w:bCs/>
            <w:kern w:val="0"/>
            <w:sz w:val="28"/>
            <w:szCs w:val="28"/>
          </w:rPr>
          <w:delText>1</w:delText>
        </w:r>
        <w:r w:rsidRPr="00623021" w:rsidDel="0059715A">
          <w:rPr>
            <w:rFonts w:ascii="Times New Roman" w:eastAsia="黑体" w:hAnsi="Times New Roman" w:cs="Times New Roman"/>
            <w:bCs/>
            <w:kern w:val="0"/>
            <w:sz w:val="28"/>
            <w:szCs w:val="28"/>
          </w:rPr>
          <w:delText>.</w:delText>
        </w:r>
        <w:r w:rsidDel="0059715A">
          <w:rPr>
            <w:rFonts w:ascii="Times New Roman" w:eastAsia="黑体" w:hAnsi="Times New Roman" w:cs="Times New Roman"/>
            <w:bCs/>
            <w:kern w:val="0"/>
            <w:sz w:val="28"/>
            <w:szCs w:val="28"/>
          </w:rPr>
          <w:delText>2</w:delText>
        </w:r>
      </w:del>
      <w:ins w:id="33" w:author="Lin" w:date="2023-06-13T22:36:00Z">
        <w:r w:rsidR="0059715A">
          <w:rPr>
            <w:rFonts w:ascii="Times New Roman" w:eastAsia="黑体" w:hAnsi="Times New Roman" w:cs="Times New Roman"/>
            <w:bCs/>
            <w:kern w:val="0"/>
            <w:sz w:val="28"/>
            <w:szCs w:val="28"/>
          </w:rPr>
          <w:t>2</w:t>
        </w:r>
      </w:ins>
      <w:r>
        <w:rPr>
          <w:rFonts w:ascii="Times New Roman" w:eastAsia="黑体" w:hAnsi="Times New Roman" w:cs="Times New Roman"/>
          <w:bCs/>
          <w:kern w:val="0"/>
          <w:sz w:val="28"/>
          <w:szCs w:val="28"/>
        </w:rPr>
        <w:t xml:space="preserve"> </w:t>
      </w:r>
      <w:del w:id="34" w:author="Lin" w:date="2023-06-13T22:29:00Z">
        <w:r w:rsidDel="00312B5D">
          <w:rPr>
            <w:rFonts w:ascii="Times New Roman" w:eastAsia="黑体" w:hAnsi="Times New Roman" w:cs="Times New Roman" w:hint="eastAsia"/>
            <w:bCs/>
            <w:kern w:val="0"/>
            <w:sz w:val="28"/>
            <w:szCs w:val="28"/>
          </w:rPr>
          <w:delText>从智能温室到元宇宙</w:delText>
        </w:r>
      </w:del>
      <w:ins w:id="35" w:author="Lin" w:date="2023-06-13T22:30:00Z">
        <w:r w:rsidR="00312B5D">
          <w:rPr>
            <w:rFonts w:ascii="Times New Roman" w:eastAsia="黑体" w:hAnsi="Times New Roman" w:cs="Times New Roman"/>
            <w:bCs/>
            <w:kern w:val="0"/>
            <w:sz w:val="28"/>
            <w:szCs w:val="28"/>
          </w:rPr>
          <w:t xml:space="preserve">related work </w:t>
        </w:r>
      </w:ins>
      <w:r w:rsidRPr="00623021">
        <w:rPr>
          <w:rFonts w:ascii="Times New Roman" w:eastAsia="黑体" w:hAnsi="Times New Roman" w:cs="Times New Roman" w:hint="eastAsia"/>
          <w:bCs/>
          <w:kern w:val="0"/>
          <w:sz w:val="28"/>
          <w:szCs w:val="28"/>
        </w:rPr>
        <w:t xml:space="preserve"> </w:t>
      </w:r>
      <w:ins w:id="36" w:author="Lin" w:date="2023-06-13T22:30:00Z">
        <w:r w:rsidR="00312B5D">
          <w:rPr>
            <w:rFonts w:ascii="Times New Roman" w:eastAsia="黑体" w:hAnsi="Times New Roman" w:cs="Times New Roman" w:hint="eastAsia"/>
            <w:bCs/>
            <w:kern w:val="0"/>
            <w:sz w:val="28"/>
            <w:szCs w:val="28"/>
          </w:rPr>
          <w:t>相关研究</w:t>
        </w:r>
      </w:ins>
    </w:p>
    <w:p w14:paraId="23387E0A" w14:textId="77777777" w:rsidR="00312B5D" w:rsidRPr="00623021" w:rsidRDefault="00312B5D" w:rsidP="00BB5A06">
      <w:pPr>
        <w:widowControl/>
        <w:rPr>
          <w:rFonts w:ascii="Times New Roman" w:eastAsia="黑体" w:hAnsi="Times New Roman" w:cs="Times New Roman" w:hint="eastAsia"/>
          <w:bCs/>
          <w:kern w:val="0"/>
          <w:sz w:val="28"/>
          <w:szCs w:val="28"/>
        </w:rPr>
      </w:pPr>
    </w:p>
    <w:p w14:paraId="2C2BF6A4" w14:textId="47192428" w:rsidR="00BB5A06" w:rsidRPr="00BB5A06" w:rsidRDefault="00BB5A06" w:rsidP="00BB5A06">
      <w:pPr>
        <w:widowControl/>
        <w:spacing w:line="300" w:lineRule="auto"/>
        <w:ind w:firstLineChars="200" w:firstLine="480"/>
        <w:rPr>
          <w:rFonts w:ascii="Times New Roman" w:eastAsia="宋体" w:hAnsi="Times New Roman" w:cs="宋体"/>
          <w:kern w:val="0"/>
          <w:sz w:val="24"/>
          <w:szCs w:val="24"/>
        </w:rPr>
      </w:pPr>
      <w:proofErr w:type="gramStart"/>
      <w:r w:rsidRPr="00C45519">
        <w:rPr>
          <w:rFonts w:ascii="Times New Roman" w:eastAsia="宋体" w:hAnsi="Times New Roman" w:cs="宋体" w:hint="eastAsia"/>
          <w:kern w:val="0"/>
          <w:sz w:val="24"/>
          <w:szCs w:val="24"/>
        </w:rPr>
        <w:t>农业元</w:t>
      </w:r>
      <w:proofErr w:type="gramEnd"/>
      <w:r w:rsidRPr="00C45519">
        <w:rPr>
          <w:rFonts w:ascii="Times New Roman" w:eastAsia="宋体" w:hAnsi="Times New Roman" w:cs="宋体" w:hint="eastAsia"/>
          <w:kern w:val="0"/>
          <w:sz w:val="24"/>
          <w:szCs w:val="24"/>
        </w:rPr>
        <w:t>宇宙并不是一个突然</w:t>
      </w:r>
      <w:r>
        <w:rPr>
          <w:rFonts w:ascii="Times New Roman" w:eastAsia="宋体" w:hAnsi="Times New Roman" w:cs="宋体" w:hint="eastAsia"/>
          <w:kern w:val="0"/>
          <w:sz w:val="24"/>
          <w:szCs w:val="24"/>
        </w:rPr>
        <w:t>出现的新概念，也不可能一蹴而就，而是需要经过不断</w:t>
      </w:r>
      <w:proofErr w:type="gramStart"/>
      <w:r>
        <w:rPr>
          <w:rFonts w:ascii="Times New Roman" w:eastAsia="宋体" w:hAnsi="Times New Roman" w:cs="宋体" w:hint="eastAsia"/>
          <w:kern w:val="0"/>
          <w:sz w:val="24"/>
          <w:szCs w:val="24"/>
        </w:rPr>
        <w:t>地技术</w:t>
      </w:r>
      <w:proofErr w:type="gramEnd"/>
      <w:r>
        <w:rPr>
          <w:rFonts w:ascii="Times New Roman" w:eastAsia="宋体" w:hAnsi="Times New Roman" w:cs="宋体" w:hint="eastAsia"/>
          <w:kern w:val="0"/>
          <w:sz w:val="24"/>
          <w:szCs w:val="24"/>
        </w:rPr>
        <w:t>积累和发展。结合元宇宙的关键技术和研究现状，可以将温室农业元宇宙的发展大概分为三个阶段：</w:t>
      </w:r>
    </w:p>
    <w:p w14:paraId="5417C1C6" w14:textId="3EB6F622" w:rsidR="000D4E32" w:rsidRPr="00545CEF" w:rsidRDefault="00545CEF" w:rsidP="00545CEF">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）物联网</w:t>
      </w:r>
      <w:r w:rsidRPr="00530417">
        <w:rPr>
          <w:rFonts w:ascii="Times New Roman" w:eastAsia="宋体" w:hAnsi="Times New Roman" w:cs="宋体" w:hint="eastAsia"/>
          <w:kern w:val="0"/>
          <w:sz w:val="24"/>
          <w:szCs w:val="24"/>
        </w:rPr>
        <w:t>阶段：</w:t>
      </w:r>
      <w:r>
        <w:rPr>
          <w:rFonts w:ascii="Times New Roman" w:eastAsia="宋体" w:hAnsi="Times New Roman" w:cs="宋体" w:hint="eastAsia"/>
          <w:kern w:val="0"/>
          <w:sz w:val="24"/>
          <w:szCs w:val="24"/>
        </w:rPr>
        <w:t>物联网阶段是为传统温室提供初步智慧的过程。以物联网、互联网、弱人工智能为技术基础的智慧温室，可以为管理者提供远程监管、数据监测、智慧管理等服务。但其未涉及到虚拟空间，人工智能较弱，仅仅是现实世界的信息采集、反馈管理，需要人工干预管理；</w:t>
      </w:r>
    </w:p>
    <w:p w14:paraId="4748725F" w14:textId="016E1AC2" w:rsidR="00606E64" w:rsidRDefault="00D141BA" w:rsidP="009111A0">
      <w:pPr>
        <w:widowControl/>
        <w:spacing w:line="300" w:lineRule="auto"/>
        <w:ind w:firstLineChars="200" w:firstLine="480"/>
        <w:rPr>
          <w:rFonts w:ascii="Times New Roman" w:eastAsia="宋体" w:hAnsi="Times New Roman" w:cs="宋体"/>
          <w:kern w:val="0"/>
          <w:sz w:val="24"/>
          <w:szCs w:val="24"/>
        </w:rPr>
      </w:pPr>
      <w:r w:rsidRPr="00255D97">
        <w:rPr>
          <w:rFonts w:ascii="Times New Roman" w:eastAsia="宋体" w:hAnsi="Times New Roman" w:cs="宋体" w:hint="eastAsia"/>
          <w:kern w:val="0"/>
          <w:sz w:val="24"/>
          <w:szCs w:val="24"/>
        </w:rPr>
        <w:t>物联网技术早已经应用于智能农业温室生产中并不断发展，</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019</w:t>
      </w:r>
      <w:r w:rsidR="009540C7" w:rsidRPr="00255D97">
        <w:rPr>
          <w:rFonts w:ascii="Times New Roman" w:eastAsia="宋体" w:hAnsi="Times New Roman" w:cs="宋体" w:hint="eastAsia"/>
          <w:kern w:val="0"/>
          <w:sz w:val="24"/>
          <w:szCs w:val="24"/>
        </w:rPr>
        <w:t>年</w:t>
      </w:r>
      <w:r w:rsidR="00255D97" w:rsidRPr="00255D97">
        <w:rPr>
          <w:rFonts w:ascii="Times New Roman" w:eastAsia="宋体" w:hAnsi="Times New Roman" w:cs="宋体"/>
          <w:kern w:val="0"/>
          <w:sz w:val="24"/>
          <w:szCs w:val="24"/>
        </w:rPr>
        <w:t>N. M. Ameen</w:t>
      </w:r>
      <w:r w:rsidR="00255D97" w:rsidRPr="00255D97">
        <w:rPr>
          <w:rFonts w:ascii="Times New Roman" w:eastAsia="宋体" w:hAnsi="Times New Roman" w:cs="宋体" w:hint="eastAsia"/>
          <w:kern w:val="0"/>
          <w:sz w:val="24"/>
          <w:szCs w:val="24"/>
        </w:rPr>
        <w:t>等人</w:t>
      </w:r>
      <w:r w:rsidR="00C65D1A" w:rsidRPr="00255D97">
        <w:rPr>
          <w:rFonts w:ascii="Times New Roman" w:eastAsia="宋体" w:hAnsi="Times New Roman" w:cs="宋体" w:hint="eastAsia"/>
          <w:kern w:val="0"/>
          <w:sz w:val="24"/>
          <w:szCs w:val="24"/>
        </w:rPr>
        <w:t>通过物联网平台和</w:t>
      </w:r>
      <w:r w:rsidR="00255D97" w:rsidRPr="00255D97">
        <w:rPr>
          <w:rFonts w:ascii="Times New Roman" w:eastAsia="宋体" w:hAnsi="Times New Roman" w:cs="宋体" w:hint="eastAsia"/>
          <w:kern w:val="0"/>
          <w:sz w:val="24"/>
          <w:szCs w:val="24"/>
        </w:rPr>
        <w:t>模糊控制实现了卷帘的运动</w:t>
      </w:r>
      <w:r w:rsidR="00AC6274" w:rsidRPr="00255D97">
        <w:rPr>
          <w:rFonts w:ascii="Times New Roman" w:eastAsia="宋体" w:hAnsi="Times New Roman" w:cs="宋体" w:hint="eastAsia"/>
          <w:kern w:val="0"/>
          <w:sz w:val="24"/>
          <w:szCs w:val="24"/>
        </w:rPr>
        <w:t>；</w:t>
      </w:r>
      <w:r w:rsidRPr="00255D97">
        <w:rPr>
          <w:rFonts w:ascii="Times New Roman" w:eastAsia="宋体" w:hAnsi="Times New Roman" w:cs="宋体" w:hint="eastAsia"/>
          <w:kern w:val="0"/>
          <w:sz w:val="24"/>
          <w:szCs w:val="24"/>
        </w:rPr>
        <w:t>2</w:t>
      </w:r>
      <w:r w:rsidRPr="00255D97">
        <w:rPr>
          <w:rFonts w:ascii="Times New Roman" w:eastAsia="宋体" w:hAnsi="Times New Roman" w:cs="宋体"/>
          <w:kern w:val="0"/>
          <w:sz w:val="24"/>
          <w:szCs w:val="24"/>
        </w:rPr>
        <w:t>020</w:t>
      </w:r>
      <w:r w:rsidRPr="00255D97">
        <w:rPr>
          <w:rFonts w:ascii="Times New Roman" w:eastAsia="宋体" w:hAnsi="Times New Roman" w:cs="宋体" w:hint="eastAsia"/>
          <w:kern w:val="0"/>
          <w:sz w:val="24"/>
          <w:szCs w:val="24"/>
        </w:rPr>
        <w:t>年</w:t>
      </w:r>
      <w:r w:rsidRPr="00255D97">
        <w:rPr>
          <w:rFonts w:ascii="Times New Roman" w:eastAsia="宋体" w:hAnsi="Times New Roman" w:cs="宋体"/>
          <w:kern w:val="0"/>
          <w:sz w:val="24"/>
          <w:szCs w:val="24"/>
        </w:rPr>
        <w:t xml:space="preserve">Y. </w:t>
      </w:r>
      <w:proofErr w:type="spellStart"/>
      <w:r w:rsidRPr="00255D97">
        <w:rPr>
          <w:rFonts w:ascii="Times New Roman" w:eastAsia="宋体" w:hAnsi="Times New Roman" w:cs="宋体"/>
          <w:kern w:val="0"/>
          <w:sz w:val="24"/>
          <w:szCs w:val="24"/>
        </w:rPr>
        <w:t>Alaviyan</w:t>
      </w:r>
      <w:proofErr w:type="spellEnd"/>
      <w:r w:rsidRPr="00255D97">
        <w:rPr>
          <w:rFonts w:ascii="Times New Roman" w:eastAsia="宋体" w:hAnsi="Times New Roman" w:cs="宋体" w:hint="eastAsia"/>
          <w:kern w:val="0"/>
          <w:sz w:val="24"/>
          <w:szCs w:val="24"/>
        </w:rPr>
        <w:t>等人运用物联网技术监测植物数据智能控制温度、光照等</w:t>
      </w:r>
      <w:r w:rsidR="009540C7" w:rsidRPr="00255D97">
        <w:rPr>
          <w:rFonts w:ascii="Times New Roman" w:eastAsia="宋体" w:hAnsi="Times New Roman" w:cs="宋体" w:hint="eastAsia"/>
          <w:kern w:val="0"/>
          <w:sz w:val="24"/>
          <w:szCs w:val="24"/>
        </w:rPr>
        <w:t>温室环境参数；</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021</w:t>
      </w:r>
      <w:r w:rsidR="009540C7" w:rsidRPr="00255D97">
        <w:rPr>
          <w:rFonts w:ascii="Times New Roman" w:eastAsia="宋体" w:hAnsi="Times New Roman" w:cs="宋体" w:hint="eastAsia"/>
          <w:kern w:val="0"/>
          <w:sz w:val="24"/>
          <w:szCs w:val="24"/>
        </w:rPr>
        <w:t>年</w:t>
      </w:r>
      <w:proofErr w:type="spellStart"/>
      <w:r w:rsidR="009540C7" w:rsidRPr="00255D97">
        <w:rPr>
          <w:rFonts w:ascii="Times New Roman" w:eastAsia="宋体" w:hAnsi="Times New Roman" w:cs="宋体"/>
          <w:kern w:val="0"/>
          <w:sz w:val="24"/>
          <w:szCs w:val="24"/>
        </w:rPr>
        <w:t>Soheyb</w:t>
      </w:r>
      <w:proofErr w:type="spellEnd"/>
      <w:r w:rsidR="009540C7" w:rsidRPr="00255D97">
        <w:rPr>
          <w:rFonts w:ascii="Times New Roman" w:eastAsia="宋体" w:hAnsi="Times New Roman" w:cs="宋体" w:hint="eastAsia"/>
          <w:kern w:val="0"/>
          <w:sz w:val="24"/>
          <w:szCs w:val="24"/>
        </w:rPr>
        <w:t>等人结合机器人和物联网，为农民</w:t>
      </w:r>
      <w:r w:rsidR="00AC6274" w:rsidRPr="00255D97">
        <w:rPr>
          <w:rFonts w:ascii="Times New Roman" w:eastAsia="宋体" w:hAnsi="Times New Roman" w:cs="宋体" w:hint="eastAsia"/>
          <w:kern w:val="0"/>
          <w:sz w:val="24"/>
          <w:szCs w:val="24"/>
        </w:rPr>
        <w:t>提供监测、监督和控制智能温室的能力</w:t>
      </w:r>
      <w:r w:rsidR="009540C7" w:rsidRPr="00255D97">
        <w:rPr>
          <w:rFonts w:ascii="Times New Roman" w:eastAsia="宋体" w:hAnsi="Times New Roman" w:cs="宋体" w:hint="eastAsia"/>
          <w:kern w:val="0"/>
          <w:sz w:val="24"/>
          <w:szCs w:val="24"/>
        </w:rPr>
        <w:t>；</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022</w:t>
      </w:r>
      <w:r w:rsidR="009540C7" w:rsidRPr="00255D97">
        <w:rPr>
          <w:rFonts w:ascii="Times New Roman" w:eastAsia="宋体" w:hAnsi="Times New Roman" w:cs="宋体" w:hint="eastAsia"/>
          <w:kern w:val="0"/>
          <w:sz w:val="24"/>
          <w:szCs w:val="24"/>
        </w:rPr>
        <w:t>年</w:t>
      </w:r>
      <w:r w:rsidR="009540C7" w:rsidRPr="00255D97">
        <w:rPr>
          <w:rFonts w:ascii="Times New Roman" w:eastAsia="宋体" w:hAnsi="Times New Roman" w:cs="宋体"/>
          <w:kern w:val="0"/>
          <w:sz w:val="24"/>
          <w:szCs w:val="24"/>
        </w:rPr>
        <w:t>M. S. Farooq</w:t>
      </w:r>
      <w:r w:rsidR="009540C7" w:rsidRPr="00255D97">
        <w:rPr>
          <w:rFonts w:ascii="Times New Roman" w:eastAsia="宋体" w:hAnsi="Times New Roman" w:cs="宋体" w:hint="eastAsia"/>
          <w:kern w:val="0"/>
          <w:sz w:val="24"/>
          <w:szCs w:val="24"/>
        </w:rPr>
        <w:t>等人提出了一个用于温室物联网的网络框架，能够实现更为高效的资源管理；</w:t>
      </w:r>
      <w:r w:rsidR="009540C7" w:rsidRPr="00255D97">
        <w:rPr>
          <w:rFonts w:ascii="Times New Roman" w:eastAsia="宋体" w:hAnsi="Times New Roman" w:cs="宋体" w:hint="eastAsia"/>
          <w:kern w:val="0"/>
          <w:sz w:val="24"/>
          <w:szCs w:val="24"/>
        </w:rPr>
        <w:t>2</w:t>
      </w:r>
      <w:r w:rsidR="009540C7" w:rsidRPr="00255D97">
        <w:rPr>
          <w:rFonts w:ascii="Times New Roman" w:eastAsia="宋体" w:hAnsi="Times New Roman" w:cs="宋体"/>
          <w:kern w:val="0"/>
          <w:sz w:val="24"/>
          <w:szCs w:val="24"/>
        </w:rPr>
        <w:t>023</w:t>
      </w:r>
      <w:r w:rsidR="009540C7" w:rsidRPr="00255D97">
        <w:rPr>
          <w:rFonts w:ascii="Times New Roman" w:eastAsia="宋体" w:hAnsi="Times New Roman" w:cs="宋体" w:hint="eastAsia"/>
          <w:kern w:val="0"/>
          <w:sz w:val="24"/>
          <w:szCs w:val="24"/>
        </w:rPr>
        <w:t>年</w:t>
      </w:r>
      <w:r w:rsidR="009540C7" w:rsidRPr="00255D97">
        <w:rPr>
          <w:rFonts w:ascii="Times New Roman" w:eastAsia="宋体" w:hAnsi="Times New Roman" w:cs="宋体"/>
          <w:kern w:val="0"/>
          <w:sz w:val="24"/>
          <w:szCs w:val="24"/>
        </w:rPr>
        <w:t>C. Zhang</w:t>
      </w:r>
      <w:r w:rsidR="009540C7" w:rsidRPr="00255D97">
        <w:rPr>
          <w:rFonts w:ascii="Times New Roman" w:eastAsia="宋体" w:hAnsi="Times New Roman" w:cs="宋体" w:hint="eastAsia"/>
          <w:kern w:val="0"/>
          <w:sz w:val="24"/>
          <w:szCs w:val="24"/>
        </w:rPr>
        <w:t>等人结合</w:t>
      </w:r>
      <w:proofErr w:type="spellStart"/>
      <w:r w:rsidR="009540C7" w:rsidRPr="00255D97">
        <w:rPr>
          <w:rFonts w:ascii="Times New Roman" w:eastAsia="宋体" w:hAnsi="Times New Roman" w:cs="宋体" w:hint="eastAsia"/>
          <w:kern w:val="0"/>
          <w:sz w:val="24"/>
          <w:szCs w:val="24"/>
        </w:rPr>
        <w:t>LoRA</w:t>
      </w:r>
      <w:proofErr w:type="spellEnd"/>
      <w:r w:rsidR="009540C7" w:rsidRPr="00255D97">
        <w:rPr>
          <w:rFonts w:ascii="Times New Roman" w:eastAsia="宋体" w:hAnsi="Times New Roman" w:cs="宋体" w:hint="eastAsia"/>
          <w:kern w:val="0"/>
          <w:sz w:val="24"/>
          <w:szCs w:val="24"/>
        </w:rPr>
        <w:t>通信、传感器和各种终</w:t>
      </w:r>
      <w:r w:rsidR="009540C7" w:rsidRPr="00255D97">
        <w:rPr>
          <w:rFonts w:ascii="Times New Roman" w:eastAsia="宋体" w:hAnsi="Times New Roman" w:cs="宋体" w:hint="eastAsia"/>
          <w:kern w:val="0"/>
          <w:sz w:val="24"/>
          <w:szCs w:val="24"/>
        </w:rPr>
        <w:lastRenderedPageBreak/>
        <w:t>端显示，实现对温室远程监控和智能监测。</w:t>
      </w:r>
      <w:r w:rsidR="002C0B60">
        <w:rPr>
          <w:rFonts w:ascii="Times New Roman" w:eastAsia="宋体" w:hAnsi="Times New Roman" w:cs="宋体" w:hint="eastAsia"/>
          <w:kern w:val="0"/>
          <w:sz w:val="24"/>
          <w:szCs w:val="24"/>
        </w:rPr>
        <w:t>物联网技术可以实现对温室的远程监测</w:t>
      </w:r>
      <w:r w:rsidR="00910A52">
        <w:rPr>
          <w:rFonts w:ascii="Times New Roman" w:eastAsia="宋体" w:hAnsi="Times New Roman" w:cs="宋体" w:hint="eastAsia"/>
          <w:kern w:val="0"/>
          <w:sz w:val="24"/>
          <w:szCs w:val="24"/>
        </w:rPr>
        <w:t>并进行简单的设备控制，但物联网无法做到多机器互相操作，无法将人类社会因素融入到温室管理中，这正是构建以人为本的互操作性元宇宙所做的。</w:t>
      </w:r>
    </w:p>
    <w:p w14:paraId="6C239E66" w14:textId="77777777" w:rsidR="00545CEF" w:rsidRDefault="00545CEF" w:rsidP="00545CEF">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2</w:t>
      </w:r>
      <w:r>
        <w:rPr>
          <w:rFonts w:ascii="Times New Roman" w:eastAsia="宋体" w:hAnsi="Times New Roman" w:cs="宋体" w:hint="eastAsia"/>
          <w:kern w:val="0"/>
          <w:sz w:val="24"/>
          <w:szCs w:val="24"/>
        </w:rPr>
        <w:t>）数字孪生阶段：数字</w:t>
      </w:r>
      <w:proofErr w:type="gramStart"/>
      <w:r>
        <w:rPr>
          <w:rFonts w:ascii="Times New Roman" w:eastAsia="宋体" w:hAnsi="Times New Roman" w:cs="宋体" w:hint="eastAsia"/>
          <w:kern w:val="0"/>
          <w:sz w:val="24"/>
          <w:szCs w:val="24"/>
        </w:rPr>
        <w:t>孪生农业指</w:t>
      </w:r>
      <w:proofErr w:type="gramEnd"/>
      <w:r w:rsidRPr="002C2227">
        <w:rPr>
          <w:rFonts w:ascii="Times New Roman" w:eastAsia="宋体" w:hAnsi="Times New Roman" w:cs="宋体" w:hint="eastAsia"/>
          <w:kern w:val="0"/>
          <w:sz w:val="24"/>
          <w:szCs w:val="24"/>
        </w:rPr>
        <w:t>在通过</w:t>
      </w:r>
      <w:r>
        <w:rPr>
          <w:rFonts w:ascii="Times New Roman" w:eastAsia="宋体" w:hAnsi="Times New Roman" w:cs="宋体" w:hint="eastAsia"/>
          <w:kern w:val="0"/>
          <w:sz w:val="24"/>
          <w:szCs w:val="24"/>
        </w:rPr>
        <w:t>虚拟</w:t>
      </w:r>
      <w:r w:rsidRPr="002C2227">
        <w:rPr>
          <w:rFonts w:ascii="Times New Roman" w:eastAsia="宋体" w:hAnsi="Times New Roman" w:cs="宋体" w:hint="eastAsia"/>
          <w:kern w:val="0"/>
          <w:sz w:val="24"/>
          <w:szCs w:val="24"/>
        </w:rPr>
        <w:t>系统的推演、学习为实际系统的管理可控制提供支持。</w:t>
      </w:r>
      <w:r>
        <w:rPr>
          <w:rFonts w:ascii="Times New Roman" w:eastAsia="宋体" w:hAnsi="Times New Roman" w:cs="宋体" w:hint="eastAsia"/>
          <w:kern w:val="0"/>
          <w:sz w:val="24"/>
          <w:szCs w:val="24"/>
        </w:rPr>
        <w:t>以三维建模、数字</w:t>
      </w:r>
      <w:proofErr w:type="gramStart"/>
      <w:r>
        <w:rPr>
          <w:rFonts w:ascii="Times New Roman" w:eastAsia="宋体" w:hAnsi="Times New Roman" w:cs="宋体" w:hint="eastAsia"/>
          <w:kern w:val="0"/>
          <w:sz w:val="24"/>
          <w:szCs w:val="24"/>
        </w:rPr>
        <w:t>孪生为</w:t>
      </w:r>
      <w:proofErr w:type="gramEnd"/>
      <w:r>
        <w:rPr>
          <w:rFonts w:ascii="Times New Roman" w:eastAsia="宋体" w:hAnsi="Times New Roman" w:cs="宋体" w:hint="eastAsia"/>
          <w:kern w:val="0"/>
          <w:sz w:val="24"/>
          <w:szCs w:val="24"/>
        </w:rPr>
        <w:t>主体技术，开拓了虚拟空间，根据温室等农业设施在虚拟空间的推演，使得农业技术获得了更高的智能和更完善的反馈机制。但虚拟空间只涉及农业生产过程，无法包含完整的产业链，使用者也仅仅是温室的管理者，无法包含完整的产业链。该阶段作为物联网阶段到元宇宙阶段的过度。</w:t>
      </w:r>
    </w:p>
    <w:p w14:paraId="48D6BAC4" w14:textId="4823E114" w:rsidR="00AC6274" w:rsidRDefault="00AC6274" w:rsidP="00910A52">
      <w:pPr>
        <w:widowControl/>
        <w:spacing w:line="300" w:lineRule="auto"/>
        <w:ind w:firstLineChars="200" w:firstLine="480"/>
        <w:rPr>
          <w:rFonts w:ascii="Times New Roman" w:eastAsia="宋体" w:hAnsi="Times New Roman" w:cs="宋体"/>
          <w:kern w:val="0"/>
          <w:sz w:val="24"/>
          <w:szCs w:val="24"/>
        </w:rPr>
      </w:pPr>
      <w:r w:rsidRPr="00910A52">
        <w:rPr>
          <w:rFonts w:ascii="Times New Roman" w:eastAsia="宋体" w:hAnsi="Times New Roman" w:cs="宋体" w:hint="eastAsia"/>
          <w:kern w:val="0"/>
          <w:sz w:val="24"/>
          <w:szCs w:val="24"/>
        </w:rPr>
        <w:t>数字孪生（</w:t>
      </w:r>
      <w:r w:rsidRPr="00910A52">
        <w:rPr>
          <w:rFonts w:ascii="Times New Roman" w:eastAsia="宋体" w:hAnsi="Times New Roman" w:cs="宋体" w:hint="eastAsia"/>
          <w:kern w:val="0"/>
          <w:sz w:val="24"/>
          <w:szCs w:val="24"/>
        </w:rPr>
        <w:t>DT</w:t>
      </w:r>
      <w:r w:rsidRPr="00910A52">
        <w:rPr>
          <w:rFonts w:ascii="Times New Roman" w:eastAsia="宋体" w:hAnsi="Times New Roman" w:cs="宋体" w:hint="eastAsia"/>
          <w:kern w:val="0"/>
          <w:sz w:val="24"/>
          <w:szCs w:val="24"/>
        </w:rPr>
        <w:t>）</w:t>
      </w:r>
      <w:r w:rsidR="00C65D1A" w:rsidRPr="00910A52">
        <w:rPr>
          <w:rFonts w:ascii="Times New Roman" w:eastAsia="宋体" w:hAnsi="Times New Roman" w:cs="宋体" w:hint="eastAsia"/>
          <w:kern w:val="0"/>
          <w:sz w:val="24"/>
          <w:szCs w:val="24"/>
        </w:rPr>
        <w:t>可以构建现实实物的虚拟体，以此达到更加精确的监测可控制。运用数字孪生技术来控制温室的运行已经成为了农业发展的新趋势。</w:t>
      </w:r>
      <w:r w:rsidR="00D31781">
        <w:rPr>
          <w:rFonts w:ascii="Times New Roman" w:eastAsia="宋体" w:hAnsi="Times New Roman" w:cs="宋体" w:hint="eastAsia"/>
          <w:kern w:val="0"/>
          <w:sz w:val="24"/>
          <w:szCs w:val="24"/>
        </w:rPr>
        <w:t>2</w:t>
      </w:r>
      <w:r w:rsidR="00D31781">
        <w:rPr>
          <w:rFonts w:ascii="Times New Roman" w:eastAsia="宋体" w:hAnsi="Times New Roman" w:cs="宋体"/>
          <w:kern w:val="0"/>
          <w:sz w:val="24"/>
          <w:szCs w:val="24"/>
        </w:rPr>
        <w:t>019</w:t>
      </w:r>
      <w:r w:rsidR="00D31781">
        <w:rPr>
          <w:rFonts w:ascii="Times New Roman" w:eastAsia="宋体" w:hAnsi="Times New Roman" w:cs="宋体" w:hint="eastAsia"/>
          <w:kern w:val="0"/>
          <w:sz w:val="24"/>
          <w:szCs w:val="24"/>
        </w:rPr>
        <w:t>年</w:t>
      </w:r>
      <w:r w:rsidR="00D31781" w:rsidRPr="00C65D1A">
        <w:rPr>
          <w:rFonts w:ascii="Times New Roman" w:eastAsia="宋体" w:hAnsi="Times New Roman" w:cs="宋体"/>
          <w:kern w:val="0"/>
          <w:sz w:val="24"/>
          <w:szCs w:val="24"/>
        </w:rPr>
        <w:t>R. G. Alves</w:t>
      </w:r>
      <w:r w:rsidR="00D31781" w:rsidRPr="00C65D1A">
        <w:rPr>
          <w:rFonts w:ascii="Times New Roman" w:eastAsia="宋体" w:hAnsi="Times New Roman" w:cs="宋体" w:hint="eastAsia"/>
          <w:kern w:val="0"/>
          <w:sz w:val="24"/>
          <w:szCs w:val="24"/>
        </w:rPr>
        <w:t>建立了一个初步运行的数字双胞胎，使用户可以更好的了解农场的资源和设备使用情况；</w:t>
      </w:r>
      <w:r w:rsidR="00D31781" w:rsidRPr="00C65D1A">
        <w:rPr>
          <w:rFonts w:ascii="Times New Roman" w:eastAsia="宋体" w:hAnsi="Times New Roman" w:cs="宋体" w:hint="eastAsia"/>
          <w:kern w:val="0"/>
          <w:sz w:val="24"/>
          <w:szCs w:val="24"/>
        </w:rPr>
        <w:t>2</w:t>
      </w:r>
      <w:r w:rsidR="00D31781" w:rsidRPr="00C65D1A">
        <w:rPr>
          <w:rFonts w:ascii="Times New Roman" w:eastAsia="宋体" w:hAnsi="Times New Roman" w:cs="宋体"/>
          <w:kern w:val="0"/>
          <w:sz w:val="24"/>
          <w:szCs w:val="24"/>
        </w:rPr>
        <w:t>020</w:t>
      </w:r>
      <w:r w:rsidR="00D31781" w:rsidRPr="00C65D1A">
        <w:rPr>
          <w:rFonts w:ascii="Times New Roman" w:eastAsia="宋体" w:hAnsi="Times New Roman" w:cs="宋体" w:hint="eastAsia"/>
          <w:kern w:val="0"/>
          <w:sz w:val="24"/>
          <w:szCs w:val="24"/>
        </w:rPr>
        <w:t>年</w:t>
      </w:r>
      <w:r w:rsidR="00D31781" w:rsidRPr="00C65D1A">
        <w:rPr>
          <w:rFonts w:ascii="Times New Roman" w:eastAsia="宋体" w:hAnsi="Times New Roman" w:cs="宋体"/>
          <w:kern w:val="0"/>
          <w:sz w:val="24"/>
          <w:szCs w:val="24"/>
        </w:rPr>
        <w:t>D. Anthony Howard</w:t>
      </w:r>
      <w:r w:rsidR="00D31781" w:rsidRPr="00C65D1A">
        <w:rPr>
          <w:rFonts w:ascii="Times New Roman" w:eastAsia="宋体" w:hAnsi="Times New Roman" w:cs="宋体" w:hint="eastAsia"/>
          <w:kern w:val="0"/>
          <w:sz w:val="24"/>
          <w:szCs w:val="24"/>
        </w:rPr>
        <w:t>等人构建了根据过去和实时数据来估计温室未来生长状态的数字孪生体；</w:t>
      </w:r>
      <w:r w:rsidR="00D31781" w:rsidRPr="00C65D1A">
        <w:rPr>
          <w:rFonts w:ascii="Times New Roman" w:eastAsia="宋体" w:hAnsi="Times New Roman" w:cs="宋体" w:hint="eastAsia"/>
          <w:kern w:val="0"/>
          <w:sz w:val="24"/>
          <w:szCs w:val="24"/>
        </w:rPr>
        <w:t>2</w:t>
      </w:r>
      <w:r w:rsidR="00D31781" w:rsidRPr="00C65D1A">
        <w:rPr>
          <w:rFonts w:ascii="Times New Roman" w:eastAsia="宋体" w:hAnsi="Times New Roman" w:cs="宋体"/>
          <w:kern w:val="0"/>
          <w:sz w:val="24"/>
          <w:szCs w:val="24"/>
        </w:rPr>
        <w:t>021</w:t>
      </w:r>
      <w:r w:rsidR="00D31781" w:rsidRPr="00C65D1A">
        <w:rPr>
          <w:rFonts w:ascii="Times New Roman" w:eastAsia="宋体" w:hAnsi="Times New Roman" w:cs="宋体" w:hint="eastAsia"/>
          <w:kern w:val="0"/>
          <w:sz w:val="24"/>
          <w:szCs w:val="24"/>
        </w:rPr>
        <w:t>年</w:t>
      </w:r>
      <w:r w:rsidR="00D31781" w:rsidRPr="00C65D1A">
        <w:rPr>
          <w:rFonts w:ascii="Times New Roman" w:eastAsia="宋体" w:hAnsi="Times New Roman" w:cs="宋体"/>
          <w:kern w:val="0"/>
          <w:sz w:val="24"/>
          <w:szCs w:val="24"/>
        </w:rPr>
        <w:t xml:space="preserve">N. K. </w:t>
      </w:r>
      <w:proofErr w:type="spellStart"/>
      <w:r w:rsidR="00D31781" w:rsidRPr="00C65D1A">
        <w:rPr>
          <w:rFonts w:ascii="Times New Roman" w:eastAsia="宋体" w:hAnsi="Times New Roman" w:cs="宋体"/>
          <w:kern w:val="0"/>
          <w:sz w:val="24"/>
          <w:szCs w:val="24"/>
        </w:rPr>
        <w:t>M’Sirdi</w:t>
      </w:r>
      <w:proofErr w:type="spellEnd"/>
      <w:r w:rsidR="00D31781" w:rsidRPr="00C65D1A">
        <w:rPr>
          <w:rFonts w:ascii="Times New Roman" w:eastAsia="宋体" w:hAnsi="Times New Roman" w:cs="宋体" w:hint="eastAsia"/>
          <w:kern w:val="0"/>
          <w:sz w:val="24"/>
          <w:szCs w:val="24"/>
        </w:rPr>
        <w:t>等人提出了一种可变</w:t>
      </w:r>
      <w:r w:rsidR="00C65D1A" w:rsidRPr="00C65D1A">
        <w:rPr>
          <w:rFonts w:ascii="Times New Roman" w:eastAsia="宋体" w:hAnsi="Times New Roman" w:cs="宋体" w:hint="eastAsia"/>
          <w:kern w:val="0"/>
          <w:sz w:val="24"/>
          <w:szCs w:val="24"/>
        </w:rPr>
        <w:t>结构和开关系统模型，并开发了温室互联的</w:t>
      </w:r>
      <w:r w:rsidR="00C65D1A" w:rsidRPr="00C65D1A">
        <w:rPr>
          <w:rFonts w:ascii="Times New Roman" w:eastAsia="宋体" w:hAnsi="Times New Roman" w:cs="宋体"/>
          <w:kern w:val="0"/>
          <w:sz w:val="24"/>
          <w:szCs w:val="24"/>
        </w:rPr>
        <w:t>Virtual Twin</w:t>
      </w:r>
      <w:r w:rsidR="00C65D1A" w:rsidRPr="00C65D1A">
        <w:rPr>
          <w:rFonts w:ascii="Times New Roman" w:eastAsia="宋体" w:hAnsi="Times New Roman" w:cs="宋体" w:hint="eastAsia"/>
          <w:kern w:val="0"/>
          <w:sz w:val="24"/>
          <w:szCs w:val="24"/>
        </w:rPr>
        <w:t>；</w:t>
      </w:r>
      <w:r w:rsidR="00C65D1A" w:rsidRPr="00C65D1A">
        <w:rPr>
          <w:rFonts w:ascii="Times New Roman" w:eastAsia="宋体" w:hAnsi="Times New Roman" w:cs="宋体" w:hint="eastAsia"/>
          <w:kern w:val="0"/>
          <w:sz w:val="24"/>
          <w:szCs w:val="24"/>
        </w:rPr>
        <w:t>2</w:t>
      </w:r>
      <w:r w:rsidR="00C65D1A" w:rsidRPr="00C65D1A">
        <w:rPr>
          <w:rFonts w:ascii="Times New Roman" w:eastAsia="宋体" w:hAnsi="Times New Roman" w:cs="宋体"/>
          <w:kern w:val="0"/>
          <w:sz w:val="24"/>
          <w:szCs w:val="24"/>
        </w:rPr>
        <w:t>022</w:t>
      </w:r>
      <w:r w:rsidR="00C65D1A" w:rsidRPr="00C65D1A">
        <w:rPr>
          <w:rFonts w:ascii="Times New Roman" w:eastAsia="宋体" w:hAnsi="Times New Roman" w:cs="宋体" w:hint="eastAsia"/>
          <w:kern w:val="0"/>
          <w:sz w:val="24"/>
          <w:szCs w:val="24"/>
        </w:rPr>
        <w:t>年</w:t>
      </w:r>
      <w:r w:rsidR="00C65D1A" w:rsidRPr="00C65D1A">
        <w:rPr>
          <w:rFonts w:ascii="Times New Roman" w:eastAsia="宋体" w:hAnsi="Times New Roman" w:cs="宋体"/>
          <w:kern w:val="0"/>
          <w:sz w:val="24"/>
          <w:szCs w:val="24"/>
        </w:rPr>
        <w:t>D. A. Howard</w:t>
      </w:r>
      <w:r w:rsidR="00C65D1A" w:rsidRPr="00C65D1A">
        <w:rPr>
          <w:rFonts w:ascii="Times New Roman" w:eastAsia="宋体" w:hAnsi="Times New Roman" w:cs="宋体" w:hint="eastAsia"/>
          <w:kern w:val="0"/>
          <w:sz w:val="24"/>
          <w:szCs w:val="24"/>
        </w:rPr>
        <w:t>等人开发了用于表示温室生产过程、评估植物生长状态的数字孪生。</w:t>
      </w:r>
      <w:r w:rsidR="00910A52">
        <w:rPr>
          <w:rFonts w:ascii="Times New Roman" w:eastAsia="宋体" w:hAnsi="Times New Roman" w:cs="宋体" w:hint="eastAsia"/>
          <w:kern w:val="0"/>
          <w:sz w:val="24"/>
          <w:szCs w:val="24"/>
        </w:rPr>
        <w:t>数字孪生可以更加精确的观察温室的运行状况，并结合过去和实时数据预测作物状态、生成调控指令。</w:t>
      </w:r>
    </w:p>
    <w:p w14:paraId="0E59BE24" w14:textId="6E3CD9A7" w:rsidR="00545CEF" w:rsidRPr="00545CEF" w:rsidRDefault="00545CEF" w:rsidP="00BB5A06">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kern w:val="0"/>
          <w:sz w:val="24"/>
          <w:szCs w:val="24"/>
        </w:rPr>
        <w:t>3</w:t>
      </w:r>
      <w:r>
        <w:rPr>
          <w:rFonts w:ascii="Times New Roman" w:eastAsia="宋体" w:hAnsi="Times New Roman" w:cs="宋体" w:hint="eastAsia"/>
          <w:kern w:val="0"/>
          <w:sz w:val="24"/>
          <w:szCs w:val="24"/>
        </w:rPr>
        <w:t>）元宇宙阶段：</w:t>
      </w:r>
      <w:r w:rsidR="00BB5A06" w:rsidRPr="009920AF">
        <w:rPr>
          <w:rFonts w:ascii="Times New Roman" w:eastAsia="宋体" w:hAnsi="Times New Roman" w:cs="宋体" w:hint="eastAsia"/>
          <w:kern w:val="0"/>
          <w:sz w:val="24"/>
          <w:szCs w:val="24"/>
        </w:rPr>
        <w:t>元宇宙被定义为一个由三维环境构建的实时虚拟世界，其中多个用户以高沉浸感与虚拟环境</w:t>
      </w:r>
      <w:r w:rsidR="00BB5A06">
        <w:rPr>
          <w:rFonts w:ascii="Times New Roman" w:eastAsia="宋体" w:hAnsi="Times New Roman" w:cs="宋体" w:hint="eastAsia"/>
          <w:kern w:val="0"/>
          <w:sz w:val="24"/>
          <w:szCs w:val="24"/>
        </w:rPr>
        <w:t>发生</w:t>
      </w:r>
      <w:r w:rsidR="00BB5A06" w:rsidRPr="009920AF">
        <w:rPr>
          <w:rFonts w:ascii="Times New Roman" w:eastAsia="宋体" w:hAnsi="Times New Roman" w:cs="宋体" w:hint="eastAsia"/>
          <w:kern w:val="0"/>
          <w:sz w:val="24"/>
          <w:szCs w:val="24"/>
        </w:rPr>
        <w:t>交互，进行社会、经济、文化活动。</w:t>
      </w:r>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w:t>
      </w:r>
      <w:r w:rsidR="00BB5A06">
        <w:rPr>
          <w:rFonts w:ascii="Times New Roman" w:eastAsia="宋体" w:hAnsi="Times New Roman" w:cs="宋体" w:hint="eastAsia"/>
          <w:kern w:val="0"/>
          <w:sz w:val="24"/>
          <w:szCs w:val="24"/>
        </w:rPr>
        <w:t>是在数字孪生的基础上引入人的活动，凭借</w:t>
      </w:r>
      <w:r>
        <w:rPr>
          <w:rFonts w:ascii="Times New Roman" w:eastAsia="宋体" w:hAnsi="Times New Roman" w:cs="宋体" w:hint="eastAsia"/>
          <w:kern w:val="0"/>
          <w:sz w:val="24"/>
          <w:szCs w:val="24"/>
        </w:rPr>
        <w:t>区块链、虚拟现实、</w:t>
      </w:r>
      <w:proofErr w:type="gramStart"/>
      <w:r>
        <w:rPr>
          <w:rFonts w:ascii="Times New Roman" w:eastAsia="宋体" w:hAnsi="Times New Roman" w:cs="宋体" w:hint="eastAsia"/>
          <w:kern w:val="0"/>
          <w:sz w:val="24"/>
          <w:szCs w:val="24"/>
        </w:rPr>
        <w:t>脑机接口</w:t>
      </w:r>
      <w:proofErr w:type="gramEnd"/>
      <w:r>
        <w:rPr>
          <w:rFonts w:ascii="Times New Roman" w:eastAsia="宋体" w:hAnsi="Times New Roman" w:cs="宋体" w:hint="eastAsia"/>
          <w:kern w:val="0"/>
          <w:sz w:val="24"/>
          <w:szCs w:val="24"/>
        </w:rPr>
        <w:t>使得虚拟空间人与人、物与物的交互</w:t>
      </w:r>
      <w:r w:rsidR="00BB5A06">
        <w:rPr>
          <w:rFonts w:ascii="Times New Roman" w:eastAsia="宋体" w:hAnsi="Times New Roman" w:cs="宋体" w:hint="eastAsia"/>
          <w:kern w:val="0"/>
          <w:sz w:val="24"/>
          <w:szCs w:val="24"/>
        </w:rPr>
        <w:t>变成</w:t>
      </w:r>
      <w:r>
        <w:rPr>
          <w:rFonts w:ascii="Times New Roman" w:eastAsia="宋体" w:hAnsi="Times New Roman" w:cs="宋体" w:hint="eastAsia"/>
          <w:kern w:val="0"/>
          <w:sz w:val="24"/>
          <w:szCs w:val="24"/>
        </w:rPr>
        <w:t>了可能</w:t>
      </w:r>
      <w:r w:rsidR="00BB5A06">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元宇宙</w:t>
      </w:r>
      <w:r w:rsidR="00BB5A06">
        <w:rPr>
          <w:rFonts w:ascii="Times New Roman" w:eastAsia="宋体" w:hAnsi="Times New Roman" w:cs="宋体" w:hint="eastAsia"/>
          <w:kern w:val="0"/>
          <w:sz w:val="24"/>
          <w:szCs w:val="24"/>
        </w:rPr>
        <w:t>可以</w:t>
      </w:r>
      <w:r>
        <w:rPr>
          <w:rFonts w:ascii="Times New Roman" w:eastAsia="宋体" w:hAnsi="Times New Roman" w:cs="宋体" w:hint="eastAsia"/>
          <w:kern w:val="0"/>
          <w:sz w:val="24"/>
          <w:szCs w:val="24"/>
        </w:rPr>
        <w:t>实现了虚拟物品的价值追溯，能够使得多人同时连接与交互。虚拟空间完善，不在仅仅局限于农业生产，而是包括了农业完整的产业链、农业的教育传承等过程，用户的沉浸感和体验感得到了前所未有的增强。</w:t>
      </w:r>
    </w:p>
    <w:p w14:paraId="298393A9" w14:textId="7D52505B" w:rsidR="00103934" w:rsidRDefault="00F87D36" w:rsidP="00F87D36">
      <w:pPr>
        <w:widowControl/>
        <w:spacing w:line="300" w:lineRule="auto"/>
        <w:ind w:firstLineChars="200" w:firstLine="480"/>
        <w:rPr>
          <w:rFonts w:ascii="Times New Roman" w:eastAsia="宋体" w:hAnsi="Times New Roman" w:cs="宋体"/>
          <w:kern w:val="0"/>
          <w:sz w:val="24"/>
          <w:szCs w:val="24"/>
        </w:rPr>
      </w:pPr>
      <w:r>
        <w:rPr>
          <w:rFonts w:ascii="Times New Roman" w:eastAsia="宋体" w:hAnsi="Times New Roman" w:cs="宋体" w:hint="eastAsia"/>
          <w:kern w:val="0"/>
          <w:sz w:val="24"/>
          <w:szCs w:val="24"/>
        </w:rPr>
        <w:t>随着物联网和数字</w:t>
      </w:r>
      <w:proofErr w:type="gramStart"/>
      <w:r>
        <w:rPr>
          <w:rFonts w:ascii="Times New Roman" w:eastAsia="宋体" w:hAnsi="Times New Roman" w:cs="宋体" w:hint="eastAsia"/>
          <w:kern w:val="0"/>
          <w:sz w:val="24"/>
          <w:szCs w:val="24"/>
        </w:rPr>
        <w:t>孪生在</w:t>
      </w:r>
      <w:proofErr w:type="gramEnd"/>
      <w:r>
        <w:rPr>
          <w:rFonts w:ascii="Times New Roman" w:eastAsia="宋体" w:hAnsi="Times New Roman" w:cs="宋体" w:hint="eastAsia"/>
          <w:kern w:val="0"/>
          <w:sz w:val="24"/>
          <w:szCs w:val="24"/>
        </w:rPr>
        <w:t>智能农业中的深入应用，</w:t>
      </w:r>
      <w:r w:rsidRPr="00F87D36">
        <w:rPr>
          <w:rFonts w:ascii="Times New Roman" w:eastAsia="宋体" w:hAnsi="Times New Roman" w:cs="宋体"/>
          <w:kern w:val="0"/>
          <w:sz w:val="24"/>
          <w:szCs w:val="24"/>
        </w:rPr>
        <w:t>大规模的网络化、智能化传感器和农业机器人被部署在温室中，工厂化的温室已经成为最具有潜力的</w:t>
      </w:r>
      <w:r w:rsidRPr="00F87D36">
        <w:rPr>
          <w:rFonts w:ascii="Times New Roman" w:eastAsia="宋体" w:hAnsi="Times New Roman" w:cs="宋体"/>
          <w:kern w:val="0"/>
          <w:sz w:val="24"/>
          <w:szCs w:val="24"/>
        </w:rPr>
        <w:t>AM</w:t>
      </w:r>
      <w:r w:rsidRPr="00F87D36">
        <w:rPr>
          <w:rFonts w:ascii="Times New Roman" w:eastAsia="宋体" w:hAnsi="Times New Roman" w:cs="宋体"/>
          <w:kern w:val="0"/>
          <w:sz w:val="24"/>
          <w:szCs w:val="24"/>
        </w:rPr>
        <w:t>应用场景之一</w:t>
      </w:r>
      <w:r w:rsidRPr="003C2EBC">
        <w:rPr>
          <w:rFonts w:ascii="Times New Roman" w:eastAsia="宋体" w:hAnsi="Times New Roman" w:cs="宋体"/>
          <w:kern w:val="0"/>
          <w:sz w:val="24"/>
          <w:szCs w:val="24"/>
        </w:rPr>
        <w:t>。</w:t>
      </w:r>
      <w:r w:rsidR="00CF219E">
        <w:rPr>
          <w:rFonts w:ascii="Times New Roman" w:eastAsia="宋体" w:hAnsi="Times New Roman" w:cs="宋体" w:hint="eastAsia"/>
          <w:kern w:val="0"/>
          <w:sz w:val="24"/>
          <w:szCs w:val="24"/>
        </w:rPr>
        <w:t>2</w:t>
      </w:r>
      <w:r w:rsidR="00CF219E">
        <w:rPr>
          <w:rFonts w:ascii="Times New Roman" w:eastAsia="宋体" w:hAnsi="Times New Roman" w:cs="宋体"/>
          <w:kern w:val="0"/>
          <w:sz w:val="24"/>
          <w:szCs w:val="24"/>
        </w:rPr>
        <w:t>022</w:t>
      </w:r>
      <w:r w:rsidR="00CF219E">
        <w:rPr>
          <w:rFonts w:ascii="Times New Roman" w:eastAsia="宋体" w:hAnsi="Times New Roman" w:cs="宋体" w:hint="eastAsia"/>
          <w:kern w:val="0"/>
          <w:sz w:val="24"/>
          <w:szCs w:val="24"/>
        </w:rPr>
        <w:t>年</w:t>
      </w:r>
      <w:proofErr w:type="spellStart"/>
      <w:r w:rsidR="00CF219E" w:rsidRPr="00CF219E">
        <w:rPr>
          <w:rFonts w:ascii="Times New Roman" w:eastAsia="宋体" w:hAnsi="Times New Roman" w:cs="宋体"/>
          <w:kern w:val="0"/>
          <w:sz w:val="24"/>
          <w:szCs w:val="24"/>
        </w:rPr>
        <w:t>Mowdoudi</w:t>
      </w:r>
      <w:proofErr w:type="spellEnd"/>
      <w:r w:rsidR="00CF219E" w:rsidRPr="00CF219E">
        <w:rPr>
          <w:rFonts w:ascii="Times New Roman" w:eastAsia="宋体" w:hAnsi="Times New Roman" w:cs="宋体"/>
          <w:kern w:val="0"/>
          <w:sz w:val="24"/>
          <w:szCs w:val="24"/>
        </w:rPr>
        <w:t xml:space="preserve"> A</w:t>
      </w:r>
      <w:r w:rsidR="00CF219E" w:rsidRPr="00CF219E">
        <w:rPr>
          <w:rFonts w:ascii="Times New Roman" w:eastAsia="宋体" w:hAnsi="Times New Roman" w:cs="宋体" w:hint="eastAsia"/>
          <w:kern w:val="0"/>
          <w:sz w:val="24"/>
          <w:szCs w:val="24"/>
        </w:rPr>
        <w:t>为农产品和药用植物构建了元宇宙，在农业价值</w:t>
      </w:r>
      <w:proofErr w:type="gramStart"/>
      <w:r w:rsidR="00CF219E" w:rsidRPr="00CF219E">
        <w:rPr>
          <w:rFonts w:ascii="Times New Roman" w:eastAsia="宋体" w:hAnsi="Times New Roman" w:cs="宋体" w:hint="eastAsia"/>
          <w:kern w:val="0"/>
          <w:sz w:val="24"/>
          <w:szCs w:val="24"/>
        </w:rPr>
        <w:t>链提供</w:t>
      </w:r>
      <w:proofErr w:type="gramEnd"/>
      <w:r w:rsidR="00CF219E" w:rsidRPr="00CF219E">
        <w:rPr>
          <w:rFonts w:ascii="Times New Roman" w:eastAsia="宋体" w:hAnsi="Times New Roman" w:cs="宋体" w:hint="eastAsia"/>
          <w:kern w:val="0"/>
          <w:sz w:val="24"/>
          <w:szCs w:val="24"/>
        </w:rPr>
        <w:t>了重要作用</w:t>
      </w:r>
      <w:r w:rsidR="00CF219E">
        <w:rPr>
          <w:rFonts w:ascii="Times New Roman" w:eastAsia="宋体" w:hAnsi="Times New Roman" w:cs="宋体" w:hint="eastAsia"/>
          <w:kern w:val="0"/>
          <w:sz w:val="24"/>
          <w:szCs w:val="24"/>
        </w:rPr>
        <w:t>；</w:t>
      </w:r>
      <w:r w:rsidR="00AA0473">
        <w:rPr>
          <w:rFonts w:ascii="Times New Roman" w:eastAsia="宋体" w:hAnsi="Times New Roman" w:cs="宋体"/>
          <w:kern w:val="0"/>
          <w:sz w:val="24"/>
          <w:szCs w:val="24"/>
        </w:rPr>
        <w:t>2022</w:t>
      </w:r>
      <w:r w:rsidR="00AA0473">
        <w:rPr>
          <w:rFonts w:ascii="Times New Roman" w:eastAsia="宋体" w:hAnsi="Times New Roman" w:cs="宋体" w:hint="eastAsia"/>
          <w:kern w:val="0"/>
          <w:sz w:val="24"/>
          <w:szCs w:val="24"/>
        </w:rPr>
        <w:t>年</w:t>
      </w:r>
      <w:r w:rsidR="00AA0473" w:rsidRPr="00AA0473">
        <w:rPr>
          <w:rFonts w:ascii="Times New Roman" w:eastAsia="宋体" w:hAnsi="Times New Roman" w:cs="宋体"/>
          <w:kern w:val="0"/>
          <w:sz w:val="24"/>
          <w:szCs w:val="24"/>
        </w:rPr>
        <w:t>M. Kang</w:t>
      </w:r>
      <w:r w:rsidR="00AA0473" w:rsidRPr="00AA0473">
        <w:rPr>
          <w:rFonts w:ascii="Times New Roman" w:eastAsia="宋体" w:hAnsi="Times New Roman" w:cs="宋体" w:hint="eastAsia"/>
          <w:kern w:val="0"/>
          <w:sz w:val="24"/>
          <w:szCs w:val="24"/>
        </w:rPr>
        <w:t>等人</w:t>
      </w:r>
      <w:r w:rsidR="00AA0473">
        <w:rPr>
          <w:rFonts w:ascii="Times New Roman" w:eastAsia="宋体" w:hAnsi="Times New Roman" w:cs="宋体" w:hint="eastAsia"/>
          <w:kern w:val="0"/>
          <w:sz w:val="24"/>
          <w:szCs w:val="24"/>
        </w:rPr>
        <w:t>开发了农业元宇宙并介绍了农业元宇宙的架构和运行模式，在</w:t>
      </w:r>
      <w:r w:rsidR="00103934">
        <w:rPr>
          <w:rFonts w:ascii="Times New Roman" w:eastAsia="宋体" w:hAnsi="Times New Roman" w:cs="宋体" w:hint="eastAsia"/>
          <w:kern w:val="0"/>
          <w:sz w:val="24"/>
          <w:szCs w:val="24"/>
        </w:rPr>
        <w:t>2</w:t>
      </w:r>
      <w:r w:rsidR="00103934">
        <w:rPr>
          <w:rFonts w:ascii="Times New Roman" w:eastAsia="宋体" w:hAnsi="Times New Roman" w:cs="宋体"/>
          <w:kern w:val="0"/>
          <w:sz w:val="24"/>
          <w:szCs w:val="24"/>
        </w:rPr>
        <w:t>023</w:t>
      </w:r>
      <w:r w:rsidR="00103934">
        <w:rPr>
          <w:rFonts w:ascii="Times New Roman" w:eastAsia="宋体" w:hAnsi="Times New Roman" w:cs="宋体" w:hint="eastAsia"/>
          <w:kern w:val="0"/>
          <w:sz w:val="24"/>
          <w:szCs w:val="24"/>
        </w:rPr>
        <w:t>年</w:t>
      </w:r>
      <w:r w:rsidR="00AA0473">
        <w:rPr>
          <w:rFonts w:ascii="Times New Roman" w:eastAsia="宋体" w:hAnsi="Times New Roman" w:cs="宋体" w:hint="eastAsia"/>
          <w:kern w:val="0"/>
          <w:sz w:val="24"/>
          <w:szCs w:val="24"/>
        </w:rPr>
        <w:t>又</w:t>
      </w:r>
      <w:r w:rsidR="00103934" w:rsidRPr="00AA0473">
        <w:rPr>
          <w:rFonts w:ascii="Times New Roman" w:eastAsia="宋体" w:hAnsi="Times New Roman" w:cs="宋体" w:hint="eastAsia"/>
          <w:kern w:val="0"/>
          <w:sz w:val="24"/>
          <w:szCs w:val="24"/>
        </w:rPr>
        <w:t>介绍了元宇宙时代下的植物建模和元宇宙的应用场景；</w:t>
      </w:r>
      <w:r w:rsidR="00CF219E" w:rsidRPr="00CF219E">
        <w:rPr>
          <w:rFonts w:ascii="Times New Roman" w:eastAsia="宋体" w:hAnsi="Times New Roman" w:cs="宋体"/>
          <w:kern w:val="0"/>
          <w:sz w:val="24"/>
          <w:szCs w:val="24"/>
        </w:rPr>
        <w:t>C Feng</w:t>
      </w:r>
      <w:r w:rsidR="00CF219E" w:rsidRPr="00CF219E">
        <w:rPr>
          <w:rFonts w:ascii="Times New Roman" w:eastAsia="宋体" w:hAnsi="Times New Roman" w:cs="宋体" w:hint="eastAsia"/>
          <w:kern w:val="0"/>
          <w:sz w:val="24"/>
          <w:szCs w:val="24"/>
        </w:rPr>
        <w:t>等人</w:t>
      </w:r>
      <w:r w:rsidR="00103934" w:rsidRPr="00CF219E">
        <w:rPr>
          <w:rFonts w:ascii="Times New Roman" w:eastAsia="宋体" w:hAnsi="Times New Roman" w:cs="宋体" w:hint="eastAsia"/>
          <w:kern w:val="0"/>
          <w:sz w:val="24"/>
          <w:szCs w:val="24"/>
        </w:rPr>
        <w:t>介绍了农业元宇宙的原理和技术，介绍了元宇宙的虚拟农场、教学系统和农产品溯源系统</w:t>
      </w:r>
      <w:r w:rsidR="00163F61" w:rsidRPr="00CF219E">
        <w:rPr>
          <w:rFonts w:ascii="Times New Roman" w:eastAsia="宋体" w:hAnsi="Times New Roman" w:cs="宋体" w:hint="eastAsia"/>
          <w:kern w:val="0"/>
          <w:sz w:val="24"/>
          <w:szCs w:val="24"/>
        </w:rPr>
        <w:t>；</w:t>
      </w:r>
      <w:r w:rsidRPr="00F87D36">
        <w:rPr>
          <w:rFonts w:ascii="Times New Roman" w:eastAsia="宋体" w:hAnsi="Times New Roman" w:cs="宋体" w:hint="eastAsia"/>
          <w:kern w:val="0"/>
          <w:sz w:val="24"/>
          <w:szCs w:val="24"/>
        </w:rPr>
        <w:t>农业元宇宙已经初具雏形</w:t>
      </w:r>
      <w:r w:rsidRPr="00BB5A06">
        <w:rPr>
          <w:rFonts w:ascii="Times New Roman" w:eastAsia="宋体" w:hAnsi="Times New Roman" w:cs="宋体" w:hint="eastAsia"/>
          <w:kern w:val="0"/>
          <w:sz w:val="24"/>
          <w:szCs w:val="24"/>
        </w:rPr>
        <w:t>，</w:t>
      </w:r>
      <w:commentRangeStart w:id="37"/>
      <w:r w:rsidRPr="00BB5A06">
        <w:rPr>
          <w:rFonts w:ascii="Times New Roman" w:eastAsia="宋体" w:hAnsi="Times New Roman" w:cs="宋体" w:hint="eastAsia"/>
          <w:kern w:val="0"/>
          <w:sz w:val="24"/>
          <w:szCs w:val="24"/>
        </w:rPr>
        <w:t>但以温室生产为核心构建</w:t>
      </w:r>
      <w:r w:rsidRPr="00BB5A06">
        <w:rPr>
          <w:rFonts w:ascii="Times New Roman" w:eastAsia="宋体" w:hAnsi="Times New Roman" w:cs="宋体"/>
          <w:kern w:val="0"/>
          <w:sz w:val="24"/>
          <w:szCs w:val="24"/>
        </w:rPr>
        <w:t>AM</w:t>
      </w:r>
      <w:r w:rsidRPr="00BB5A06">
        <w:rPr>
          <w:rFonts w:ascii="Times New Roman" w:eastAsia="宋体" w:hAnsi="Times New Roman" w:cs="宋体" w:hint="eastAsia"/>
          <w:kern w:val="0"/>
          <w:sz w:val="24"/>
          <w:szCs w:val="24"/>
        </w:rPr>
        <w:t>还尚未有学者研究。</w:t>
      </w:r>
      <w:commentRangeEnd w:id="37"/>
      <w:r w:rsidR="00925DD8" w:rsidRPr="00BB5A06">
        <w:rPr>
          <w:rStyle w:val="af4"/>
        </w:rPr>
        <w:commentReference w:id="37"/>
      </w:r>
    </w:p>
    <w:p w14:paraId="447F73E3" w14:textId="4D6D9B3E" w:rsidR="00595666" w:rsidRDefault="00DC409E" w:rsidP="005F39BE">
      <w:pPr>
        <w:widowControl/>
        <w:spacing w:line="300" w:lineRule="auto"/>
        <w:ind w:firstLineChars="200" w:firstLine="480"/>
        <w:rPr>
          <w:rFonts w:ascii="Times New Roman" w:eastAsia="宋体" w:hAnsi="Times New Roman" w:cs="宋体"/>
          <w:kern w:val="0"/>
          <w:sz w:val="24"/>
          <w:szCs w:val="24"/>
        </w:rPr>
      </w:pPr>
      <w:r w:rsidRPr="003C2EBC">
        <w:rPr>
          <w:rFonts w:ascii="Times New Roman" w:eastAsia="宋体" w:hAnsi="Times New Roman" w:cs="宋体"/>
          <w:kern w:val="0"/>
          <w:sz w:val="24"/>
          <w:szCs w:val="24"/>
        </w:rPr>
        <w:t>为此，本文</w:t>
      </w:r>
      <w:r w:rsidR="00BB5A06">
        <w:rPr>
          <w:rFonts w:ascii="Times New Roman" w:eastAsia="宋体" w:hAnsi="Times New Roman" w:cs="宋体" w:hint="eastAsia"/>
          <w:kern w:val="0"/>
          <w:sz w:val="24"/>
          <w:szCs w:val="24"/>
        </w:rPr>
        <w:t>构建了以温室为核心的农业元宇宙框架</w:t>
      </w:r>
      <w:r w:rsidRPr="003C2EBC">
        <w:rPr>
          <w:rFonts w:ascii="Times New Roman" w:eastAsia="宋体" w:hAnsi="Times New Roman" w:cs="宋体"/>
          <w:kern w:val="0"/>
          <w:sz w:val="24"/>
          <w:szCs w:val="24"/>
        </w:rPr>
        <w:t>，</w:t>
      </w:r>
      <w:r w:rsidR="00BB5A06">
        <w:rPr>
          <w:rFonts w:ascii="Times New Roman" w:eastAsia="宋体" w:hAnsi="Times New Roman" w:cs="宋体" w:hint="eastAsia"/>
          <w:kern w:val="0"/>
          <w:sz w:val="24"/>
          <w:szCs w:val="24"/>
        </w:rPr>
        <w:t>探讨了</w:t>
      </w:r>
      <w:r w:rsidRPr="003C2EBC">
        <w:rPr>
          <w:rFonts w:ascii="Times New Roman" w:eastAsia="宋体" w:hAnsi="Times New Roman" w:cs="宋体"/>
          <w:kern w:val="0"/>
          <w:sz w:val="24"/>
          <w:szCs w:val="24"/>
        </w:rPr>
        <w:t>以人为本的温室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的互操作方法。首先，建立了一个智能温室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模型，包括温室数字双胞胎、</w:t>
      </w:r>
      <w:r w:rsidRPr="003C2EBC">
        <w:rPr>
          <w:rFonts w:ascii="Times New Roman" w:eastAsia="宋体" w:hAnsi="Times New Roman" w:cs="宋体"/>
          <w:kern w:val="0"/>
          <w:sz w:val="24"/>
          <w:szCs w:val="24"/>
        </w:rPr>
        <w:lastRenderedPageBreak/>
        <w:t>作物生长模型和设施控制模块；其次，基于温室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，提出了一个以人为本的社会化温室的互操作框架。最后，设计了一个温室</w:t>
      </w:r>
      <w:r w:rsidRPr="003C2EBC">
        <w:rPr>
          <w:rFonts w:ascii="Times New Roman" w:eastAsia="宋体" w:hAnsi="Times New Roman" w:cs="宋体"/>
          <w:kern w:val="0"/>
          <w:sz w:val="24"/>
          <w:szCs w:val="24"/>
        </w:rPr>
        <w:t>DT</w:t>
      </w:r>
      <w:r w:rsidRPr="003C2EBC">
        <w:rPr>
          <w:rFonts w:ascii="Times New Roman" w:eastAsia="宋体" w:hAnsi="Times New Roman" w:cs="宋体"/>
          <w:kern w:val="0"/>
          <w:sz w:val="24"/>
          <w:szCs w:val="24"/>
        </w:rPr>
        <w:t>的原型系统，以验证以人为本的互操作性方法的可行性。</w:t>
      </w:r>
    </w:p>
    <w:p w14:paraId="4DF0F56C" w14:textId="7B96F9B3" w:rsidR="00DC409E" w:rsidRDefault="00B6421C" w:rsidP="00595666">
      <w:pPr>
        <w:widowControl/>
        <w:spacing w:line="300" w:lineRule="auto"/>
        <w:ind w:firstLineChars="200" w:firstLine="480"/>
        <w:rPr>
          <w:rFonts w:ascii="Times New Roman" w:eastAsia="宋体" w:hAnsi="Times New Roman" w:cs="宋体"/>
          <w:kern w:val="0"/>
          <w:sz w:val="24"/>
          <w:szCs w:val="24"/>
        </w:rPr>
      </w:pPr>
      <w:r w:rsidRPr="00F87D36">
        <w:rPr>
          <w:rFonts w:ascii="Times New Roman" w:eastAsia="宋体" w:hAnsi="Times New Roman" w:cs="宋体" w:hint="eastAsia"/>
          <w:kern w:val="0"/>
          <w:sz w:val="24"/>
          <w:szCs w:val="24"/>
        </w:rPr>
        <w:t>本文的其余部分安排如下：</w:t>
      </w:r>
      <w:bookmarkStart w:id="38" w:name="_Hlk137421047"/>
      <w:r w:rsidRPr="00F87D36">
        <w:rPr>
          <w:rFonts w:ascii="Times New Roman" w:eastAsia="宋体" w:hAnsi="Times New Roman" w:cs="宋体" w:hint="eastAsia"/>
          <w:kern w:val="0"/>
          <w:sz w:val="24"/>
          <w:szCs w:val="24"/>
        </w:rPr>
        <w:t>第</w:t>
      </w:r>
      <w:r w:rsidR="00FD35D9">
        <w:rPr>
          <w:rFonts w:ascii="Times New Roman" w:eastAsia="宋体" w:hAnsi="Times New Roman" w:cs="宋体" w:hint="eastAsia"/>
          <w:kern w:val="0"/>
          <w:sz w:val="24"/>
          <w:szCs w:val="24"/>
        </w:rPr>
        <w:t>二</w:t>
      </w:r>
      <w:r w:rsidRPr="00F87D36">
        <w:rPr>
          <w:rFonts w:ascii="Times New Roman" w:eastAsia="宋体" w:hAnsi="Times New Roman" w:cs="宋体"/>
          <w:kern w:val="0"/>
          <w:sz w:val="24"/>
          <w:szCs w:val="24"/>
        </w:rPr>
        <w:t>节</w:t>
      </w:r>
      <w:r w:rsidR="00DC409E">
        <w:rPr>
          <w:rFonts w:ascii="Times New Roman" w:eastAsia="宋体" w:hAnsi="Times New Roman" w:cs="宋体" w:hint="eastAsia"/>
          <w:kern w:val="0"/>
          <w:sz w:val="24"/>
          <w:szCs w:val="24"/>
        </w:rPr>
        <w:t>建立了智能温室</w:t>
      </w:r>
      <w:r w:rsidR="00DC409E">
        <w:rPr>
          <w:rFonts w:ascii="Times New Roman" w:eastAsia="宋体" w:hAnsi="Times New Roman" w:cs="宋体" w:hint="eastAsia"/>
          <w:kern w:val="0"/>
          <w:sz w:val="24"/>
          <w:szCs w:val="24"/>
        </w:rPr>
        <w:t>DT</w:t>
      </w:r>
      <w:r w:rsidR="00DC409E">
        <w:rPr>
          <w:rFonts w:ascii="Times New Roman" w:eastAsia="宋体" w:hAnsi="Times New Roman" w:cs="宋体" w:hint="eastAsia"/>
          <w:kern w:val="0"/>
          <w:sz w:val="24"/>
          <w:szCs w:val="24"/>
        </w:rPr>
        <w:t>模型，</w:t>
      </w:r>
      <w:r w:rsidR="00DC409E" w:rsidRPr="003C2EBC">
        <w:rPr>
          <w:rFonts w:ascii="Times New Roman" w:eastAsia="宋体" w:hAnsi="Times New Roman" w:cs="宋体"/>
          <w:kern w:val="0"/>
          <w:sz w:val="24"/>
          <w:szCs w:val="24"/>
        </w:rPr>
        <w:t>包括温室数字双胞胎、作物生长模型和设施控制模块</w:t>
      </w:r>
      <w:r w:rsidR="00F837DB">
        <w:rPr>
          <w:rFonts w:ascii="Times New Roman" w:eastAsia="宋体" w:hAnsi="Times New Roman" w:cs="宋体" w:hint="eastAsia"/>
          <w:kern w:val="0"/>
          <w:sz w:val="24"/>
          <w:szCs w:val="24"/>
        </w:rPr>
        <w:t>，</w:t>
      </w:r>
      <w:r w:rsidR="00F837DB" w:rsidRPr="003C2EBC">
        <w:rPr>
          <w:rFonts w:ascii="Times New Roman" w:eastAsia="宋体" w:hAnsi="Times New Roman" w:cs="宋体"/>
          <w:kern w:val="0"/>
          <w:sz w:val="24"/>
          <w:szCs w:val="24"/>
        </w:rPr>
        <w:t>设计了温室</w:t>
      </w:r>
      <w:r w:rsidR="00F837DB" w:rsidRPr="003C2EBC">
        <w:rPr>
          <w:rFonts w:ascii="Times New Roman" w:eastAsia="宋体" w:hAnsi="Times New Roman" w:cs="宋体"/>
          <w:kern w:val="0"/>
          <w:sz w:val="24"/>
          <w:szCs w:val="24"/>
        </w:rPr>
        <w:t>DT</w:t>
      </w:r>
      <w:r w:rsidR="00F837DB" w:rsidRPr="003C2EBC">
        <w:rPr>
          <w:rFonts w:ascii="Times New Roman" w:eastAsia="宋体" w:hAnsi="Times New Roman" w:cs="宋体"/>
          <w:kern w:val="0"/>
          <w:sz w:val="24"/>
          <w:szCs w:val="24"/>
        </w:rPr>
        <w:t>的原型系统</w:t>
      </w:r>
      <w:r w:rsidRPr="00F87D36">
        <w:rPr>
          <w:rFonts w:ascii="Times New Roman" w:eastAsia="宋体" w:hAnsi="Times New Roman" w:cs="宋体"/>
          <w:kern w:val="0"/>
          <w:sz w:val="24"/>
          <w:szCs w:val="24"/>
        </w:rPr>
        <w:t>。第</w:t>
      </w:r>
      <w:r w:rsidR="00FD35D9">
        <w:rPr>
          <w:rFonts w:ascii="Times New Roman" w:eastAsia="宋体" w:hAnsi="Times New Roman" w:cs="宋体" w:hint="eastAsia"/>
          <w:kern w:val="0"/>
          <w:sz w:val="24"/>
          <w:szCs w:val="24"/>
        </w:rPr>
        <w:t>三</w:t>
      </w:r>
      <w:r w:rsidRPr="00F87D36">
        <w:rPr>
          <w:rFonts w:ascii="Times New Roman" w:eastAsia="宋体" w:hAnsi="Times New Roman" w:cs="宋体"/>
          <w:kern w:val="0"/>
          <w:sz w:val="24"/>
          <w:szCs w:val="24"/>
        </w:rPr>
        <w:t>节</w:t>
      </w:r>
      <w:r w:rsidR="00DC409E" w:rsidRPr="003C2EBC">
        <w:rPr>
          <w:rFonts w:ascii="Times New Roman" w:eastAsia="宋体" w:hAnsi="Times New Roman" w:cs="宋体"/>
          <w:kern w:val="0"/>
          <w:sz w:val="24"/>
          <w:szCs w:val="24"/>
        </w:rPr>
        <w:t>提出了一个以人为本的社会化温室的互操作框架</w:t>
      </w:r>
      <w:r w:rsidR="00DC409E">
        <w:rPr>
          <w:rFonts w:ascii="Times New Roman" w:eastAsia="宋体" w:hAnsi="Times New Roman" w:cs="宋体" w:hint="eastAsia"/>
          <w:kern w:val="0"/>
          <w:sz w:val="24"/>
          <w:szCs w:val="24"/>
        </w:rPr>
        <w:t>，</w:t>
      </w:r>
      <w:r w:rsidR="00F837DB">
        <w:rPr>
          <w:rFonts w:ascii="Times New Roman" w:eastAsia="宋体" w:hAnsi="Times New Roman" w:cs="宋体" w:hint="eastAsia"/>
          <w:kern w:val="0"/>
          <w:sz w:val="24"/>
          <w:szCs w:val="24"/>
        </w:rPr>
        <w:t>并</w:t>
      </w:r>
      <w:r w:rsidR="00DC409E" w:rsidRPr="003C2EBC">
        <w:rPr>
          <w:rFonts w:ascii="Times New Roman" w:eastAsia="宋体" w:hAnsi="Times New Roman" w:cs="宋体"/>
          <w:kern w:val="0"/>
          <w:sz w:val="24"/>
          <w:szCs w:val="24"/>
        </w:rPr>
        <w:t>验证</w:t>
      </w:r>
      <w:r w:rsidR="00F837DB">
        <w:rPr>
          <w:rFonts w:ascii="Times New Roman" w:eastAsia="宋体" w:hAnsi="Times New Roman" w:cs="宋体" w:hint="eastAsia"/>
          <w:kern w:val="0"/>
          <w:sz w:val="24"/>
          <w:szCs w:val="24"/>
        </w:rPr>
        <w:t>了</w:t>
      </w:r>
      <w:r w:rsidR="00DC409E" w:rsidRPr="003C2EBC">
        <w:rPr>
          <w:rFonts w:ascii="Times New Roman" w:eastAsia="宋体" w:hAnsi="Times New Roman" w:cs="宋体"/>
          <w:kern w:val="0"/>
          <w:sz w:val="24"/>
          <w:szCs w:val="24"/>
        </w:rPr>
        <w:t>以人为本的互操作性方法的可行性</w:t>
      </w:r>
      <w:r w:rsidR="00B450B0" w:rsidRPr="00F87D36">
        <w:rPr>
          <w:rFonts w:ascii="Times New Roman" w:eastAsia="宋体" w:hAnsi="Times New Roman" w:cs="宋体" w:hint="eastAsia"/>
          <w:kern w:val="0"/>
          <w:sz w:val="24"/>
          <w:szCs w:val="24"/>
        </w:rPr>
        <w:t>。</w:t>
      </w:r>
      <w:r w:rsidR="00DC409E">
        <w:rPr>
          <w:rFonts w:ascii="Times New Roman" w:eastAsia="宋体" w:hAnsi="Times New Roman" w:cs="宋体" w:hint="eastAsia"/>
          <w:kern w:val="0"/>
          <w:sz w:val="24"/>
          <w:szCs w:val="24"/>
        </w:rPr>
        <w:t>第</w:t>
      </w:r>
      <w:r w:rsidR="00FD35D9">
        <w:rPr>
          <w:rFonts w:ascii="Times New Roman" w:eastAsia="宋体" w:hAnsi="Times New Roman" w:cs="宋体" w:hint="eastAsia"/>
          <w:kern w:val="0"/>
          <w:sz w:val="24"/>
          <w:szCs w:val="24"/>
        </w:rPr>
        <w:t>四</w:t>
      </w:r>
      <w:r w:rsidR="00DC409E">
        <w:rPr>
          <w:rFonts w:ascii="Times New Roman" w:eastAsia="宋体" w:hAnsi="Times New Roman" w:cs="宋体" w:hint="eastAsia"/>
          <w:kern w:val="0"/>
          <w:sz w:val="24"/>
          <w:szCs w:val="24"/>
        </w:rPr>
        <w:t>节对本文的工作进行了总结，并对元宇宙的未来进行了展望。</w:t>
      </w:r>
      <w:bookmarkEnd w:id="38"/>
    </w:p>
    <w:p w14:paraId="7770CF62" w14:textId="3DD0E307" w:rsidR="00FD35D9" w:rsidRDefault="00072696" w:rsidP="00072696">
      <w:pPr>
        <w:widowControl/>
        <w:jc w:val="left"/>
        <w:rPr>
          <w:rFonts w:ascii="Times New Roman" w:eastAsia="黑体" w:hAnsi="Times New Roman" w:cs="Times New Roman"/>
          <w:b/>
          <w:kern w:val="0"/>
          <w:sz w:val="30"/>
          <w:szCs w:val="24"/>
        </w:rPr>
      </w:pPr>
      <w:r>
        <w:rPr>
          <w:rFonts w:ascii="Times New Roman" w:eastAsia="黑体" w:hAnsi="Times New Roman" w:cs="Times New Roman"/>
          <w:b/>
          <w:kern w:val="0"/>
          <w:sz w:val="30"/>
          <w:szCs w:val="24"/>
        </w:rPr>
        <w:br w:type="page"/>
      </w:r>
    </w:p>
    <w:p w14:paraId="685DD1A2" w14:textId="0DEDAF0C" w:rsidR="00D539C1" w:rsidRPr="00D539C1" w:rsidDel="005E49A7" w:rsidRDefault="00BB5A06" w:rsidP="00903C5B">
      <w:pPr>
        <w:widowControl/>
        <w:rPr>
          <w:moveFrom w:id="39" w:author="Lin" w:date="2023-06-13T22:19:00Z"/>
          <w:rFonts w:ascii="Times New Roman" w:eastAsia="黑体" w:hAnsi="Times New Roman" w:cs="Times New Roman"/>
          <w:b/>
          <w:kern w:val="0"/>
          <w:sz w:val="30"/>
          <w:szCs w:val="24"/>
        </w:rPr>
      </w:pPr>
      <w:moveFromRangeStart w:id="40" w:author="Lin" w:date="2023-06-13T22:19:00Z" w:name="move137587215"/>
      <w:moveFrom w:id="41" w:author="Lin" w:date="2023-06-13T22:19:00Z">
        <w:r w:rsidDel="005E49A7">
          <w:rPr>
            <w:rFonts w:ascii="Times New Roman" w:eastAsia="黑体" w:hAnsi="Times New Roman" w:cs="Times New Roman"/>
            <w:b/>
            <w:kern w:val="0"/>
            <w:sz w:val="30"/>
            <w:szCs w:val="24"/>
          </w:rPr>
          <w:lastRenderedPageBreak/>
          <w:t>2</w:t>
        </w:r>
        <w:r w:rsidR="005E7F89" w:rsidDel="005E49A7">
          <w:rPr>
            <w:rFonts w:ascii="Times New Roman" w:eastAsia="黑体" w:hAnsi="Times New Roman" w:cs="Times New Roman" w:hint="eastAsia"/>
            <w:b/>
            <w:kern w:val="0"/>
            <w:sz w:val="30"/>
            <w:szCs w:val="24"/>
          </w:rPr>
          <w:t>智能温室数字孪生模型</w:t>
        </w:r>
      </w:moveFrom>
    </w:p>
    <w:p w14:paraId="752B0F8E" w14:textId="668BD133" w:rsidR="00F837DB" w:rsidDel="005E49A7" w:rsidRDefault="00F837DB" w:rsidP="00A8274D">
      <w:pPr>
        <w:widowControl/>
        <w:ind w:firstLine="420"/>
        <w:rPr>
          <w:moveFrom w:id="42" w:author="Lin" w:date="2023-06-13T22:19:00Z"/>
          <w:rFonts w:ascii="Times New Roman" w:eastAsia="宋体" w:hAnsi="Times New Roman" w:cs="宋体"/>
          <w:kern w:val="0"/>
          <w:sz w:val="24"/>
          <w:szCs w:val="24"/>
        </w:rPr>
      </w:pPr>
      <w:moveFrom w:id="43" w:author="Lin" w:date="2023-06-13T22:19:00Z">
        <w:r w:rsidDel="005E49A7">
          <w:rPr>
            <w:rFonts w:ascii="Times New Roman" w:eastAsia="宋体" w:hAnsi="Times New Roman" w:cs="宋体" w:hint="eastAsia"/>
            <w:kern w:val="0"/>
            <w:sz w:val="24"/>
            <w:szCs w:val="24"/>
          </w:rPr>
          <w:t>温室元宇宙是一个庞大且复杂的系统，</w:t>
        </w:r>
        <w:r w:rsidR="00BB5A06" w:rsidDel="005E49A7">
          <w:rPr>
            <w:rFonts w:ascii="Times New Roman" w:eastAsia="宋体" w:hAnsi="Times New Roman" w:cs="宋体" w:hint="eastAsia"/>
            <w:kern w:val="0"/>
            <w:sz w:val="24"/>
            <w:szCs w:val="24"/>
          </w:rPr>
          <w:t>其核心是</w:t>
        </w:r>
        <w:commentRangeStart w:id="44"/>
        <w:r w:rsidDel="005E49A7">
          <w:rPr>
            <w:rFonts w:ascii="Times New Roman" w:eastAsia="宋体" w:hAnsi="Times New Roman" w:cs="宋体" w:hint="eastAsia"/>
            <w:kern w:val="0"/>
            <w:sz w:val="24"/>
            <w:szCs w:val="24"/>
          </w:rPr>
          <w:t>智能温室数字孪生</w:t>
        </w:r>
        <w:commentRangeEnd w:id="44"/>
        <w:r w:rsidR="008A4B40" w:rsidDel="005E49A7">
          <w:rPr>
            <w:rStyle w:val="af4"/>
          </w:rPr>
          <w:commentReference w:id="44"/>
        </w:r>
        <w:r w:rsidR="00BB5A06" w:rsidDel="005E49A7">
          <w:rPr>
            <w:rFonts w:ascii="Times New Roman" w:eastAsia="宋体" w:hAnsi="Times New Roman" w:cs="宋体" w:hint="eastAsia"/>
            <w:kern w:val="0"/>
            <w:sz w:val="24"/>
            <w:szCs w:val="24"/>
          </w:rPr>
          <w:t>模型。智能温室数字孪生模型</w:t>
        </w:r>
        <w:r w:rsidDel="005E49A7">
          <w:rPr>
            <w:rFonts w:ascii="Times New Roman" w:eastAsia="宋体" w:hAnsi="Times New Roman" w:cs="宋体" w:hint="eastAsia"/>
            <w:kern w:val="0"/>
            <w:sz w:val="24"/>
            <w:szCs w:val="24"/>
          </w:rPr>
          <w:t>包括温室数字双胞胎、作物生长模型和设施控制模块三部分。</w:t>
        </w:r>
        <w:r w:rsidR="00484B38" w:rsidDel="005E49A7">
          <w:rPr>
            <w:rFonts w:ascii="Times New Roman" w:eastAsia="宋体" w:hAnsi="Times New Roman" w:cs="宋体" w:hint="eastAsia"/>
            <w:kern w:val="0"/>
            <w:sz w:val="24"/>
            <w:szCs w:val="24"/>
          </w:rPr>
          <w:t>温室数字双胞胎</w:t>
        </w:r>
        <w:r w:rsidDel="005E49A7">
          <w:rPr>
            <w:rFonts w:ascii="Times New Roman" w:eastAsia="宋体" w:hAnsi="Times New Roman" w:cs="宋体" w:hint="eastAsia"/>
            <w:kern w:val="0"/>
            <w:sz w:val="24"/>
            <w:szCs w:val="24"/>
          </w:rPr>
          <w:t>通过构建三维的农业温室虚拟场景对温室进行监测和管理，从而实现对温室实体进行控制</w:t>
        </w:r>
        <w:r w:rsidR="00484B38" w:rsidDel="005E49A7">
          <w:rPr>
            <w:rFonts w:ascii="Times New Roman" w:eastAsia="宋体" w:hAnsi="Times New Roman" w:cs="宋体" w:hint="eastAsia"/>
            <w:kern w:val="0"/>
            <w:sz w:val="24"/>
            <w:szCs w:val="24"/>
          </w:rPr>
          <w:t>；作物生长模型模拟农作物的生长状态，优化温室生产管理、提高生产效率；设施控制模块结合农作物生长模型，给出最佳的设施调控策略。三个系统共同工作构建智能温室数字孪生模型。</w:t>
        </w:r>
      </w:moveFrom>
    </w:p>
    <w:p w14:paraId="118930D6" w14:textId="23FE0FD0" w:rsidR="00484B38" w:rsidRPr="00484B38" w:rsidDel="005E49A7" w:rsidRDefault="00B25C7D" w:rsidP="003661C6">
      <w:pPr>
        <w:widowControl/>
        <w:rPr>
          <w:moveFrom w:id="45" w:author="Lin" w:date="2023-06-13T22:19:00Z"/>
          <w:rFonts w:ascii="Times New Roman" w:eastAsia="宋体" w:hAnsi="Times New Roman" w:cs="宋体"/>
          <w:kern w:val="0"/>
          <w:sz w:val="24"/>
          <w:szCs w:val="24"/>
        </w:rPr>
      </w:pPr>
      <w:moveFrom w:id="46" w:author="Lin" w:date="2023-06-13T22:19:00Z">
        <w:r w:rsidRPr="002A10CD" w:rsidDel="005E49A7">
          <w:rPr>
            <w:rFonts w:ascii="Times New Roman" w:eastAsia="黑体" w:hAnsi="Times New Roman" w:cs="Times New Roman"/>
            <w:b/>
            <w:noProof/>
            <w:kern w:val="0"/>
            <w:sz w:val="28"/>
            <w:szCs w:val="28"/>
          </w:rPr>
          <mc:AlternateContent>
            <mc:Choice Requires="wps">
              <w:drawing>
                <wp:inline distT="0" distB="0" distL="0" distR="0" wp14:anchorId="6F47585E" wp14:editId="3A64C06B">
                  <wp:extent cx="5278120" cy="2477770"/>
                  <wp:effectExtent l="0" t="0" r="0" b="0"/>
                  <wp:docPr id="1837564975" name="文本框 1837564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2477770"/>
                          </a:xfrm>
                          <a:prstGeom prst="rect">
                            <a:avLst/>
                          </a:prstGeom>
                          <a:solidFill>
                            <a:srgbClr val="FFFFFF"/>
                          </a:solidFill>
                          <a:ln w="9525">
                            <a:noFill/>
                            <a:miter lim="800000"/>
                            <a:headEnd/>
                            <a:tailEnd/>
                          </a:ln>
                        </wps:spPr>
                        <wps:txbx>
                          <w:txbxContent>
                            <w:p w14:paraId="4D8A4AF0" w14:textId="77777777" w:rsidR="00B25C7D" w:rsidRDefault="00B25C7D" w:rsidP="00B25C7D">
                              <w:pPr>
                                <w:jc w:val="center"/>
                                <w:rPr>
                                  <w:rFonts w:ascii="宋体" w:eastAsia="宋体" w:hAnsi="宋体"/>
                                  <w:szCs w:val="21"/>
                                </w:rPr>
                              </w:pPr>
                              <w:r>
                                <w:rPr>
                                  <w:noProof/>
                                </w:rPr>
                                <w:drawing>
                                  <wp:inline distT="0" distB="0" distL="0" distR="0" wp14:anchorId="6A2B6F0B" wp14:editId="1F4FD8AF">
                                    <wp:extent cx="5058897" cy="2010033"/>
                                    <wp:effectExtent l="0" t="0" r="889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
                                            <a:stretch>
                                              <a:fillRect/>
                                            </a:stretch>
                                          </pic:blipFill>
                                          <pic:spPr>
                                            <a:xfrm>
                                              <a:off x="0" y="0"/>
                                              <a:ext cx="5108009" cy="2029547"/>
                                            </a:xfrm>
                                            <a:prstGeom prst="rect">
                                              <a:avLst/>
                                            </a:prstGeom>
                                          </pic:spPr>
                                        </pic:pic>
                                      </a:graphicData>
                                    </a:graphic>
                                  </wp:inline>
                                </w:drawing>
                              </w:r>
                            </w:p>
                            <w:p w14:paraId="4D69AD55" w14:textId="6A2E8956" w:rsidR="00B25C7D" w:rsidRPr="00706B1E" w:rsidRDefault="00B25C7D" w:rsidP="00B25C7D">
                              <w:pPr>
                                <w:jc w:val="center"/>
                                <w:rPr>
                                  <w:rFonts w:ascii="宋体" w:eastAsia="宋体" w:hAnsi="宋体" w:cs="Times New Roman"/>
                                  <w:kern w:val="0"/>
                                  <w:szCs w:val="21"/>
                                </w:rPr>
                              </w:pPr>
                              <w:r w:rsidRPr="002A10CD">
                                <w:rPr>
                                  <w:rFonts w:ascii="宋体" w:eastAsia="宋体" w:hAnsi="宋体" w:hint="eastAsia"/>
                                  <w:szCs w:val="21"/>
                                </w:rPr>
                                <w:t>图</w:t>
                              </w:r>
                              <w:r w:rsidR="00692775">
                                <w:rPr>
                                  <w:rFonts w:ascii="宋体" w:eastAsia="宋体" w:hAnsi="宋体"/>
                                  <w:szCs w:val="21"/>
                                </w:rPr>
                                <w:t>2</w:t>
                              </w:r>
                              <w:r w:rsidRPr="002A10CD">
                                <w:rPr>
                                  <w:rFonts w:ascii="宋体" w:eastAsia="宋体" w:hAnsi="宋体" w:hint="eastAsia"/>
                                  <w:szCs w:val="21"/>
                                </w:rPr>
                                <w:t xml:space="preserve"> </w:t>
                              </w:r>
                              <w:r w:rsidR="005B326D" w:rsidRPr="005B326D">
                                <w:rPr>
                                  <w:rFonts w:ascii="宋体" w:eastAsia="宋体" w:hAnsi="宋体" w:hint="eastAsia"/>
                                  <w:szCs w:val="21"/>
                                </w:rPr>
                                <w:t>智能温室数字孪生模型</w:t>
                              </w:r>
                            </w:p>
                          </w:txbxContent>
                        </wps:txbx>
                        <wps:bodyPr rot="0" vert="horz" wrap="square" lIns="91440" tIns="45720" rIns="91440" bIns="45720" anchor="t" anchorCtr="0">
                          <a:spAutoFit/>
                        </wps:bodyPr>
                      </wps:wsp>
                    </a:graphicData>
                  </a:graphic>
                </wp:inline>
              </w:drawing>
            </mc:Choice>
            <mc:Fallback>
              <w:pict>
                <v:shapetype w14:anchorId="6F47585E" id="_x0000_t202" coordsize="21600,21600" o:spt="202" path="m,l,21600r21600,l21600,xe">
                  <v:stroke joinstyle="miter"/>
                  <v:path gradientshapeok="t" o:connecttype="rect"/>
                </v:shapetype>
                <v:shape id="文本框 2" o:spid="_x0000_s1026" type="#_x0000_t202" style="width:415.6pt;height:19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" stroked="f">
                  <v:textbox style="mso-fit-shape-to-text:t">
                    <w:txbxContent>
                      <w:p w14:paraId="4D8A4AF0" w14:textId="77777777" w:rsidR="00B25C7D" w:rsidRDefault="00B25C7D" w:rsidP="00B25C7D">
                        <w:pPr>
                          <w:jc w:val="center"/>
                          <w:rPr>
                            <w:rFonts w:ascii="宋体" w:eastAsia="宋体" w:hAnsi="宋体"/>
                            <w:szCs w:val="21"/>
                          </w:rPr>
                        </w:pPr>
                        <w:r>
                          <w:rPr>
                            <w:noProof/>
                          </w:rPr>
                          <w:drawing>
                            <wp:inline distT="0" distB="0" distL="0" distR="0" wp14:anchorId="6A2B6F0B" wp14:editId="1F4FD8AF">
                              <wp:extent cx="5058897" cy="2010033"/>
                              <wp:effectExtent l="0" t="0" r="889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3"/>
                                      <a:stretch>
                                        <a:fillRect/>
                                      </a:stretch>
                                    </pic:blipFill>
                                    <pic:spPr>
                                      <a:xfrm>
                                        <a:off x="0" y="0"/>
                                        <a:ext cx="5108009" cy="2029547"/>
                                      </a:xfrm>
                                      <a:prstGeom prst="rect">
                                        <a:avLst/>
                                      </a:prstGeom>
                                    </pic:spPr>
                                  </pic:pic>
                                </a:graphicData>
                              </a:graphic>
                            </wp:inline>
                          </w:drawing>
                        </w:r>
                      </w:p>
                      <w:p w14:paraId="4D69AD55" w14:textId="6A2E8956" w:rsidR="00B25C7D" w:rsidRPr="00706B1E" w:rsidRDefault="00B25C7D" w:rsidP="00B25C7D">
                        <w:pPr>
                          <w:jc w:val="center"/>
                          <w:rPr>
                            <w:rFonts w:ascii="宋体" w:eastAsia="宋体" w:hAnsi="宋体" w:cs="Times New Roman"/>
                            <w:kern w:val="0"/>
                            <w:szCs w:val="21"/>
                          </w:rPr>
                        </w:pPr>
                        <w:r w:rsidRPr="002A10CD">
                          <w:rPr>
                            <w:rFonts w:ascii="宋体" w:eastAsia="宋体" w:hAnsi="宋体" w:hint="eastAsia"/>
                            <w:szCs w:val="21"/>
                          </w:rPr>
                          <w:t>图</w:t>
                        </w:r>
                        <w:r w:rsidR="00692775">
                          <w:rPr>
                            <w:rFonts w:ascii="宋体" w:eastAsia="宋体" w:hAnsi="宋体"/>
                            <w:szCs w:val="21"/>
                          </w:rPr>
                          <w:t>2</w:t>
                        </w:r>
                        <w:r w:rsidRPr="002A10CD">
                          <w:rPr>
                            <w:rFonts w:ascii="宋体" w:eastAsia="宋体" w:hAnsi="宋体" w:hint="eastAsia"/>
                            <w:szCs w:val="21"/>
                          </w:rPr>
                          <w:t xml:space="preserve"> </w:t>
                        </w:r>
                        <w:r w:rsidR="005B326D" w:rsidRPr="005B326D">
                          <w:rPr>
                            <w:rFonts w:ascii="宋体" w:eastAsia="宋体" w:hAnsi="宋体" w:hint="eastAsia"/>
                            <w:szCs w:val="21"/>
                          </w:rPr>
                          <w:t>智能温室数字孪生模型</w:t>
                        </w:r>
                      </w:p>
                    </w:txbxContent>
                  </v:textbox>
                  <w10:anchorlock/>
                </v:shape>
              </w:pict>
            </mc:Fallback>
          </mc:AlternateContent>
        </w:r>
      </w:moveFrom>
    </w:p>
    <w:p w14:paraId="5267C3CF" w14:textId="3AFB95E2" w:rsidR="00702DE4" w:rsidDel="005E49A7" w:rsidRDefault="00FD35D9" w:rsidP="00903C5B">
      <w:pPr>
        <w:widowControl/>
        <w:rPr>
          <w:moveFrom w:id="47" w:author="Lin" w:date="2023-06-13T22:19:00Z"/>
          <w:rFonts w:ascii="Times New Roman" w:eastAsia="黑体" w:hAnsi="Times New Roman" w:cs="Times New Roman"/>
          <w:bCs/>
          <w:kern w:val="0"/>
          <w:sz w:val="28"/>
          <w:szCs w:val="28"/>
        </w:rPr>
      </w:pPr>
      <w:moveFrom w:id="48" w:author="Lin" w:date="2023-06-13T22:19:00Z">
        <w:r w:rsidDel="005E49A7">
          <w:rPr>
            <w:rFonts w:ascii="Times New Roman" w:eastAsia="黑体" w:hAnsi="Times New Roman" w:cs="Times New Roman"/>
            <w:bCs/>
            <w:kern w:val="0"/>
            <w:sz w:val="28"/>
            <w:szCs w:val="28"/>
          </w:rPr>
          <w:t>2</w:t>
        </w:r>
        <w:r w:rsidR="00702DE4" w:rsidDel="005E49A7">
          <w:rPr>
            <w:rFonts w:ascii="Times New Roman" w:eastAsia="黑体" w:hAnsi="Times New Roman" w:cs="Times New Roman"/>
            <w:bCs/>
            <w:kern w:val="0"/>
            <w:sz w:val="28"/>
            <w:szCs w:val="28"/>
          </w:rPr>
          <w:t>.</w:t>
        </w:r>
        <w:r w:rsidR="003661C6" w:rsidDel="005E49A7">
          <w:rPr>
            <w:rFonts w:ascii="Times New Roman" w:eastAsia="黑体" w:hAnsi="Times New Roman" w:cs="Times New Roman"/>
            <w:bCs/>
            <w:kern w:val="0"/>
            <w:sz w:val="28"/>
            <w:szCs w:val="28"/>
          </w:rPr>
          <w:t>1</w:t>
        </w:r>
        <w:r w:rsidR="005E7F89" w:rsidDel="005E49A7">
          <w:rPr>
            <w:rFonts w:ascii="Times New Roman" w:eastAsia="黑体" w:hAnsi="Times New Roman" w:cs="Times New Roman" w:hint="eastAsia"/>
            <w:bCs/>
            <w:kern w:val="0"/>
            <w:sz w:val="28"/>
            <w:szCs w:val="28"/>
          </w:rPr>
          <w:t>作物生长模型</w:t>
        </w:r>
      </w:moveFrom>
    </w:p>
    <w:p w14:paraId="7EEEAA7E" w14:textId="49A9E1FC" w:rsidR="006A0516" w:rsidDel="005E49A7" w:rsidRDefault="005B326D" w:rsidP="003661C6">
      <w:pPr>
        <w:widowControl/>
        <w:ind w:firstLine="420"/>
        <w:rPr>
          <w:moveFrom w:id="49" w:author="Lin" w:date="2023-06-13T22:19:00Z"/>
          <w:rFonts w:ascii="Times New Roman" w:eastAsia="宋体" w:hAnsi="Times New Roman" w:cs="宋体"/>
          <w:kern w:val="0"/>
          <w:sz w:val="24"/>
          <w:szCs w:val="24"/>
        </w:rPr>
      </w:pPr>
      <w:moveFrom w:id="50" w:author="Lin" w:date="2023-06-13T22:19:00Z">
        <w:r w:rsidDel="005E49A7">
          <w:rPr>
            <w:rFonts w:ascii="Times New Roman" w:eastAsia="宋体" w:hAnsi="Times New Roman" w:cs="宋体" w:hint="eastAsia"/>
            <w:kern w:val="0"/>
            <w:sz w:val="24"/>
            <w:szCs w:val="24"/>
          </w:rPr>
          <w:t>农作物生长模型是</w:t>
        </w:r>
        <w:r w:rsidRPr="00574F18" w:rsidDel="005E49A7">
          <w:rPr>
            <w:rFonts w:ascii="Times New Roman" w:eastAsia="宋体" w:hAnsi="Times New Roman" w:cs="宋体" w:hint="eastAsia"/>
            <w:kern w:val="0"/>
            <w:sz w:val="24"/>
            <w:szCs w:val="24"/>
          </w:rPr>
          <w:t>用数值模拟</w:t>
        </w:r>
        <w:r w:rsidDel="005E49A7">
          <w:rPr>
            <w:rFonts w:ascii="Times New Roman" w:eastAsia="宋体" w:hAnsi="Times New Roman" w:cs="宋体" w:hint="eastAsia"/>
            <w:kern w:val="0"/>
            <w:sz w:val="24"/>
            <w:szCs w:val="24"/>
          </w:rPr>
          <w:t>、</w:t>
        </w:r>
        <w:r w:rsidRPr="00574F18" w:rsidDel="005E49A7">
          <w:rPr>
            <w:rFonts w:ascii="Times New Roman" w:eastAsia="宋体" w:hAnsi="Times New Roman" w:cs="宋体" w:hint="eastAsia"/>
            <w:kern w:val="0"/>
            <w:sz w:val="24"/>
            <w:szCs w:val="24"/>
          </w:rPr>
          <w:t>预测作物整个生长过程</w:t>
        </w:r>
        <w:r w:rsidDel="005E49A7">
          <w:rPr>
            <w:rFonts w:ascii="Times New Roman" w:eastAsia="宋体" w:hAnsi="Times New Roman" w:cs="宋体" w:hint="eastAsia"/>
            <w:kern w:val="0"/>
            <w:sz w:val="24"/>
            <w:szCs w:val="24"/>
          </w:rPr>
          <w:t>的数字化模型，由计算机生成并作为专家系统，用于指导农业生产过程。通过作物生长模型，农业生产者能够预测作物的生长趋势，优化生产管理，提高生产效率，降低资源浪费和环境污染。农作物生长模型常常作为辅助决策工具，帮助农业生产者更好的理解作物生长的规律和需求。</w:t>
        </w:r>
      </w:moveFrom>
    </w:p>
    <w:p w14:paraId="15316B9A" w14:textId="2042BA07" w:rsidR="005B326D" w:rsidDel="005E49A7" w:rsidRDefault="005B326D" w:rsidP="005B326D">
      <w:pPr>
        <w:widowControl/>
        <w:ind w:firstLine="420"/>
        <w:rPr>
          <w:moveFrom w:id="51" w:author="Lin" w:date="2023-06-13T22:19:00Z"/>
          <w:rFonts w:ascii="Times New Roman" w:eastAsia="黑体" w:hAnsi="Times New Roman" w:cs="Times New Roman"/>
          <w:bCs/>
          <w:kern w:val="0"/>
          <w:sz w:val="28"/>
          <w:szCs w:val="28"/>
        </w:rPr>
      </w:pPr>
      <w:moveFrom w:id="52" w:author="Lin" w:date="2023-06-13T22:19:00Z">
        <w:r w:rsidDel="005E49A7">
          <w:rPr>
            <w:rFonts w:ascii="Times New Roman" w:eastAsia="宋体" w:hAnsi="Times New Roman" w:cs="宋体" w:hint="eastAsia"/>
            <w:kern w:val="0"/>
            <w:sz w:val="24"/>
            <w:szCs w:val="24"/>
          </w:rPr>
          <w:t>本研究提出的农作物生长模型依据农作物种类而建，结合温室生产过程中的多种环境参数，以农作物生长过程中的生长情况和环境数据构建而成。此外，元宇宙系统还会生成农作物的虚拟孪生体，以更清楚地展示农作物的生长情况。</w:t>
        </w:r>
      </w:moveFrom>
    </w:p>
    <w:p w14:paraId="0E8372A1" w14:textId="22340B74" w:rsidR="005E7F89" w:rsidDel="005E49A7" w:rsidRDefault="00FD35D9" w:rsidP="00903C5B">
      <w:pPr>
        <w:widowControl/>
        <w:rPr>
          <w:moveFrom w:id="53" w:author="Lin" w:date="2023-06-13T22:19:00Z"/>
          <w:rFonts w:ascii="Times New Roman" w:eastAsia="黑体" w:hAnsi="Times New Roman" w:cs="Times New Roman"/>
          <w:bCs/>
          <w:kern w:val="0"/>
          <w:sz w:val="28"/>
          <w:szCs w:val="28"/>
        </w:rPr>
      </w:pPr>
      <w:moveFrom w:id="54" w:author="Lin" w:date="2023-06-13T22:19:00Z">
        <w:r w:rsidDel="005E49A7">
          <w:rPr>
            <w:rFonts w:ascii="Times New Roman" w:eastAsia="黑体" w:hAnsi="Times New Roman" w:cs="Times New Roman"/>
            <w:bCs/>
            <w:kern w:val="0"/>
            <w:sz w:val="28"/>
            <w:szCs w:val="28"/>
          </w:rPr>
          <w:t>2</w:t>
        </w:r>
        <w:r w:rsidR="005E7F89" w:rsidDel="005E49A7">
          <w:rPr>
            <w:rFonts w:ascii="Times New Roman" w:eastAsia="黑体" w:hAnsi="Times New Roman" w:cs="Times New Roman"/>
            <w:bCs/>
            <w:kern w:val="0"/>
            <w:sz w:val="28"/>
            <w:szCs w:val="28"/>
          </w:rPr>
          <w:t>.</w:t>
        </w:r>
        <w:r w:rsidR="003661C6" w:rsidDel="005E49A7">
          <w:rPr>
            <w:rFonts w:ascii="Times New Roman" w:eastAsia="黑体" w:hAnsi="Times New Roman" w:cs="Times New Roman"/>
            <w:bCs/>
            <w:kern w:val="0"/>
            <w:sz w:val="28"/>
            <w:szCs w:val="28"/>
          </w:rPr>
          <w:t>2</w:t>
        </w:r>
        <w:r w:rsidR="005E7F89" w:rsidDel="005E49A7">
          <w:rPr>
            <w:rFonts w:ascii="Times New Roman" w:eastAsia="黑体" w:hAnsi="Times New Roman" w:cs="Times New Roman" w:hint="eastAsia"/>
            <w:bCs/>
            <w:kern w:val="0"/>
            <w:sz w:val="28"/>
            <w:szCs w:val="28"/>
          </w:rPr>
          <w:t>设施控制模块</w:t>
        </w:r>
      </w:moveFrom>
    </w:p>
    <w:p w14:paraId="705E4F34" w14:textId="1F42FF4D" w:rsidR="003661C6" w:rsidDel="005E49A7" w:rsidRDefault="005E7F89" w:rsidP="005E7F89">
      <w:pPr>
        <w:widowControl/>
        <w:ind w:firstLine="420"/>
        <w:rPr>
          <w:moveFrom w:id="55" w:author="Lin" w:date="2023-06-13T22:19:00Z"/>
          <w:rFonts w:ascii="Times New Roman" w:eastAsia="宋体" w:hAnsi="Times New Roman" w:cs="宋体"/>
          <w:kern w:val="0"/>
          <w:sz w:val="24"/>
          <w:szCs w:val="24"/>
        </w:rPr>
      </w:pPr>
      <w:moveFrom w:id="56" w:author="Lin" w:date="2023-06-13T22:19:00Z">
        <w:r w:rsidRPr="00C3795A" w:rsidDel="005E49A7">
          <w:rPr>
            <w:rFonts w:ascii="Times New Roman" w:eastAsia="宋体" w:hAnsi="Times New Roman" w:cs="宋体" w:hint="eastAsia"/>
            <w:kern w:val="0"/>
            <w:sz w:val="24"/>
            <w:szCs w:val="24"/>
          </w:rPr>
          <w:t>设备调控模</w:t>
        </w:r>
        <w:r w:rsidR="003661C6" w:rsidDel="005E49A7">
          <w:rPr>
            <w:rFonts w:ascii="Times New Roman" w:eastAsia="宋体" w:hAnsi="Times New Roman" w:cs="宋体" w:hint="eastAsia"/>
            <w:kern w:val="0"/>
            <w:sz w:val="24"/>
            <w:szCs w:val="24"/>
          </w:rPr>
          <w:t>块是温室调控算法的具象化表现，</w:t>
        </w:r>
        <w:r w:rsidRPr="00C3795A" w:rsidDel="005E49A7">
          <w:rPr>
            <w:rFonts w:ascii="Times New Roman" w:eastAsia="宋体" w:hAnsi="Times New Roman" w:cs="宋体" w:hint="eastAsia"/>
            <w:kern w:val="0"/>
            <w:sz w:val="24"/>
            <w:szCs w:val="24"/>
          </w:rPr>
          <w:t>用以</w:t>
        </w:r>
        <w:r w:rsidDel="005E49A7">
          <w:rPr>
            <w:rFonts w:ascii="Times New Roman" w:eastAsia="宋体" w:hAnsi="Times New Roman" w:cs="宋体" w:hint="eastAsia"/>
            <w:kern w:val="0"/>
            <w:sz w:val="24"/>
            <w:szCs w:val="24"/>
          </w:rPr>
          <w:t>自动调控温室的环境参数，确保农作物时刻处于最佳的生长状态。</w:t>
        </w:r>
        <w:r w:rsidR="00A52BFF" w:rsidDel="005E49A7">
          <w:rPr>
            <w:rFonts w:ascii="Times New Roman" w:eastAsia="宋体" w:hAnsi="Times New Roman" w:cs="宋体" w:hint="eastAsia"/>
            <w:kern w:val="0"/>
            <w:sz w:val="24"/>
            <w:szCs w:val="24"/>
          </w:rPr>
          <w:t>设备</w:t>
        </w:r>
        <w:r w:rsidR="00A52BFF" w:rsidRPr="00C3795A" w:rsidDel="005E49A7">
          <w:rPr>
            <w:rFonts w:ascii="Times New Roman" w:eastAsia="宋体" w:hAnsi="Times New Roman" w:cs="宋体" w:hint="eastAsia"/>
            <w:kern w:val="0"/>
            <w:sz w:val="24"/>
            <w:szCs w:val="24"/>
          </w:rPr>
          <w:t>调控模组包括效应调节模块、调控指令模块和风险评估报警系统；效应调节模块</w:t>
        </w:r>
        <w:r w:rsidR="00A52BFF" w:rsidDel="005E49A7">
          <w:rPr>
            <w:rFonts w:ascii="Times New Roman" w:eastAsia="宋体" w:hAnsi="Times New Roman" w:cs="宋体" w:hint="eastAsia"/>
            <w:kern w:val="0"/>
            <w:sz w:val="24"/>
            <w:szCs w:val="24"/>
          </w:rPr>
          <w:t>代表的是设备对某一环境指标的调控能力，其</w:t>
        </w:r>
        <w:r w:rsidR="00A52BFF" w:rsidRPr="00C3795A" w:rsidDel="005E49A7">
          <w:rPr>
            <w:rFonts w:ascii="Times New Roman" w:eastAsia="宋体" w:hAnsi="Times New Roman" w:cs="宋体" w:hint="eastAsia"/>
            <w:kern w:val="0"/>
            <w:sz w:val="24"/>
            <w:szCs w:val="24"/>
          </w:rPr>
          <w:t>根据专家知识、环境数据和历史决策生成</w:t>
        </w:r>
        <w:r w:rsidR="00A52BFF" w:rsidDel="005E49A7">
          <w:rPr>
            <w:rFonts w:ascii="Times New Roman" w:eastAsia="宋体" w:hAnsi="Times New Roman" w:cs="宋体" w:hint="eastAsia"/>
            <w:kern w:val="0"/>
            <w:sz w:val="24"/>
            <w:szCs w:val="24"/>
          </w:rPr>
          <w:t>的；</w:t>
        </w:r>
        <w:r w:rsidR="00A52BFF" w:rsidRPr="00C3795A" w:rsidDel="005E49A7">
          <w:rPr>
            <w:rFonts w:ascii="Times New Roman" w:eastAsia="宋体" w:hAnsi="Times New Roman" w:cs="宋体" w:hint="eastAsia"/>
            <w:kern w:val="0"/>
            <w:sz w:val="24"/>
            <w:szCs w:val="24"/>
          </w:rPr>
          <w:t>调控指令模块根据效应模块的信息和当前温室环境数据</w:t>
        </w:r>
        <w:r w:rsidR="00A52BFF" w:rsidDel="005E49A7">
          <w:rPr>
            <w:rFonts w:ascii="Times New Roman" w:eastAsia="宋体" w:hAnsi="Times New Roman" w:cs="宋体" w:hint="eastAsia"/>
            <w:kern w:val="0"/>
            <w:sz w:val="24"/>
            <w:szCs w:val="24"/>
          </w:rPr>
          <w:t>，结合温室中的设备生成设备的调控指令；风险报警系统则是判断当前环境和调控指令是否有潜在的风险。</w:t>
        </w:r>
      </w:moveFrom>
    </w:p>
    <w:p w14:paraId="3C1C7CB8" w14:textId="6A178FDF" w:rsidR="003661C6" w:rsidDel="005E49A7" w:rsidRDefault="003661C6" w:rsidP="00A52BFF">
      <w:pPr>
        <w:widowControl/>
        <w:ind w:firstLine="420"/>
        <w:rPr>
          <w:moveFrom w:id="57" w:author="Lin" w:date="2023-06-13T22:19:00Z"/>
          <w:rFonts w:ascii="Times New Roman" w:eastAsia="宋体" w:hAnsi="Times New Roman" w:cs="宋体"/>
          <w:kern w:val="0"/>
          <w:sz w:val="24"/>
          <w:szCs w:val="24"/>
        </w:rPr>
      </w:pPr>
      <w:moveFrom w:id="58" w:author="Lin" w:date="2023-06-13T22:19:00Z">
        <w:r w:rsidDel="005E49A7">
          <w:rPr>
            <w:rFonts w:ascii="Times New Roman" w:eastAsia="宋体" w:hAnsi="Times New Roman" w:cs="宋体" w:hint="eastAsia"/>
            <w:kern w:val="0"/>
            <w:sz w:val="24"/>
            <w:szCs w:val="24"/>
          </w:rPr>
          <w:t>调控模块依据温室内的调控设备生成，</w:t>
        </w:r>
        <w:r w:rsidR="00A52BFF" w:rsidDel="005E49A7">
          <w:rPr>
            <w:rFonts w:ascii="Times New Roman" w:eastAsia="宋体" w:hAnsi="Times New Roman" w:cs="宋体" w:hint="eastAsia"/>
            <w:kern w:val="0"/>
            <w:sz w:val="24"/>
            <w:szCs w:val="24"/>
          </w:rPr>
          <w:t>体现了通过对多种机器人和设备协同调控能力的计算，下达最佳的调控指令集。调控指令集包括需要执行的设备数量、协同工作流程和执行时间。</w:t>
        </w:r>
        <w:r w:rsidDel="005E49A7">
          <w:rPr>
            <w:rFonts w:ascii="Times New Roman" w:eastAsia="宋体" w:hAnsi="Times New Roman" w:cs="宋体" w:hint="eastAsia"/>
            <w:kern w:val="0"/>
            <w:sz w:val="24"/>
            <w:szCs w:val="24"/>
          </w:rPr>
          <w:t>设施调控模块是智能温室数字孪生模型的智能大脑，用于判断最佳的调控指令和最佳的作物生长状态。调控模块</w:t>
        </w:r>
      </w:moveFrom>
    </w:p>
    <w:p w14:paraId="589FB160" w14:textId="375A82FC" w:rsidR="003661C6" w:rsidRPr="005B326D" w:rsidDel="005E49A7" w:rsidRDefault="00FD35D9" w:rsidP="003661C6">
      <w:pPr>
        <w:widowControl/>
        <w:rPr>
          <w:moveFrom w:id="59" w:author="Lin" w:date="2023-06-13T22:19:00Z"/>
          <w:rFonts w:ascii="Times New Roman" w:eastAsia="黑体" w:hAnsi="Times New Roman" w:cs="Times New Roman"/>
          <w:bCs/>
          <w:kern w:val="0"/>
          <w:sz w:val="28"/>
          <w:szCs w:val="28"/>
        </w:rPr>
      </w:pPr>
      <w:moveFrom w:id="60" w:author="Lin" w:date="2023-06-13T22:19:00Z">
        <w:r w:rsidDel="005E49A7">
          <w:rPr>
            <w:rFonts w:ascii="Times New Roman" w:eastAsia="黑体" w:hAnsi="Times New Roman" w:cs="Times New Roman"/>
            <w:bCs/>
            <w:kern w:val="0"/>
            <w:sz w:val="28"/>
            <w:szCs w:val="28"/>
          </w:rPr>
          <w:t>2</w:t>
        </w:r>
        <w:r w:rsidR="003661C6" w:rsidRPr="005B326D" w:rsidDel="005E49A7">
          <w:rPr>
            <w:rFonts w:ascii="Times New Roman" w:eastAsia="黑体" w:hAnsi="Times New Roman" w:cs="Times New Roman"/>
            <w:bCs/>
            <w:kern w:val="0"/>
            <w:sz w:val="28"/>
            <w:szCs w:val="28"/>
          </w:rPr>
          <w:t>.</w:t>
        </w:r>
        <w:r w:rsidR="003661C6" w:rsidDel="005E49A7">
          <w:rPr>
            <w:rFonts w:ascii="Times New Roman" w:eastAsia="黑体" w:hAnsi="Times New Roman" w:cs="Times New Roman"/>
            <w:bCs/>
            <w:kern w:val="0"/>
            <w:sz w:val="28"/>
            <w:szCs w:val="28"/>
          </w:rPr>
          <w:t>3</w:t>
        </w:r>
        <w:r w:rsidR="003661C6" w:rsidRPr="005B326D" w:rsidDel="005E49A7">
          <w:rPr>
            <w:rFonts w:ascii="Times New Roman" w:eastAsia="黑体" w:hAnsi="Times New Roman" w:cs="Times New Roman" w:hint="eastAsia"/>
            <w:bCs/>
            <w:kern w:val="0"/>
            <w:sz w:val="28"/>
            <w:szCs w:val="28"/>
          </w:rPr>
          <w:t>温室数字双胞胎</w:t>
        </w:r>
      </w:moveFrom>
    </w:p>
    <w:p w14:paraId="0164981B" w14:textId="45EAE1BB" w:rsidR="003661C6" w:rsidDel="005E49A7" w:rsidRDefault="003661C6" w:rsidP="003661C6">
      <w:pPr>
        <w:widowControl/>
        <w:ind w:firstLine="420"/>
        <w:rPr>
          <w:moveFrom w:id="61" w:author="Lin" w:date="2023-06-13T22:19:00Z"/>
          <w:rFonts w:ascii="Times New Roman" w:eastAsia="宋体" w:hAnsi="Times New Roman" w:cs="宋体"/>
          <w:kern w:val="0"/>
          <w:sz w:val="24"/>
          <w:szCs w:val="24"/>
        </w:rPr>
      </w:pPr>
      <w:moveFrom w:id="62" w:author="Lin" w:date="2023-06-13T22:19:00Z">
        <w:r w:rsidDel="005E49A7">
          <w:rPr>
            <w:rFonts w:ascii="Times New Roman" w:eastAsia="宋体" w:hAnsi="Times New Roman" w:cs="宋体" w:hint="eastAsia"/>
            <w:kern w:val="0"/>
            <w:sz w:val="24"/>
            <w:szCs w:val="24"/>
          </w:rPr>
          <w:lastRenderedPageBreak/>
          <w:t>温室数字双胞胎是智能温室在虚拟空间的全等复制体，其通过物联网、三维建模等技术，实现对作物温室的监测、控制和管理。其中包括虚拟植物、虚拟设备、虚拟温室场景。</w:t>
        </w:r>
      </w:moveFrom>
    </w:p>
    <w:p w14:paraId="0B2BEA53" w14:textId="2453BF37" w:rsidR="003661C6" w:rsidDel="005E49A7" w:rsidRDefault="003661C6" w:rsidP="003661C6">
      <w:pPr>
        <w:widowControl/>
        <w:ind w:firstLine="420"/>
        <w:rPr>
          <w:moveFrom w:id="63" w:author="Lin" w:date="2023-06-13T22:19:00Z"/>
          <w:rFonts w:ascii="Times New Roman" w:eastAsia="宋体" w:hAnsi="Times New Roman" w:cs="宋体"/>
          <w:kern w:val="0"/>
          <w:sz w:val="24"/>
          <w:szCs w:val="24"/>
        </w:rPr>
      </w:pPr>
      <w:moveFrom w:id="64" w:author="Lin" w:date="2023-06-13T22:19:00Z">
        <w:r w:rsidDel="005E49A7">
          <w:rPr>
            <w:rFonts w:ascii="Times New Roman" w:eastAsia="宋体" w:hAnsi="Times New Roman" w:cs="宋体" w:hint="eastAsia"/>
            <w:kern w:val="0"/>
            <w:sz w:val="24"/>
            <w:szCs w:val="24"/>
          </w:rPr>
          <w:t>虚拟植物</w:t>
        </w:r>
        <w:r w:rsidRPr="00484B38" w:rsidDel="005E49A7">
          <w:rPr>
            <w:rFonts w:ascii="Times New Roman" w:eastAsia="宋体" w:hAnsi="Times New Roman" w:cs="宋体" w:hint="eastAsia"/>
            <w:kern w:val="0"/>
            <w:sz w:val="24"/>
            <w:szCs w:val="24"/>
          </w:rPr>
          <w:t>根据农作物生长模型数字建模而成，包含该农作物的</w:t>
        </w:r>
        <w:r w:rsidDel="005E49A7">
          <w:rPr>
            <w:rFonts w:ascii="Times New Roman" w:eastAsia="宋体" w:hAnsi="Times New Roman" w:cs="宋体" w:hint="eastAsia"/>
            <w:kern w:val="0"/>
            <w:sz w:val="24"/>
            <w:szCs w:val="24"/>
          </w:rPr>
          <w:t>生长</w:t>
        </w:r>
        <w:r w:rsidRPr="00484B38" w:rsidDel="005E49A7">
          <w:rPr>
            <w:rFonts w:ascii="Times New Roman" w:eastAsia="宋体" w:hAnsi="Times New Roman" w:cs="宋体" w:hint="eastAsia"/>
            <w:kern w:val="0"/>
            <w:sz w:val="24"/>
            <w:szCs w:val="24"/>
          </w:rPr>
          <w:t>信息</w:t>
        </w:r>
        <w:r w:rsidDel="005E49A7">
          <w:rPr>
            <w:rFonts w:ascii="Times New Roman" w:eastAsia="宋体" w:hAnsi="Times New Roman" w:cs="宋体" w:hint="eastAsia"/>
            <w:kern w:val="0"/>
            <w:sz w:val="24"/>
            <w:szCs w:val="24"/>
          </w:rPr>
          <w:t>和外观展示。通过对虚拟植物进行监测可以对</w:t>
        </w:r>
        <w:r w:rsidRPr="00484B38" w:rsidDel="005E49A7">
          <w:rPr>
            <w:rFonts w:ascii="Times New Roman" w:eastAsia="宋体" w:hAnsi="Times New Roman" w:cs="宋体" w:hint="eastAsia"/>
            <w:kern w:val="0"/>
            <w:sz w:val="24"/>
            <w:szCs w:val="24"/>
          </w:rPr>
          <w:t>农作物的生长情况</w:t>
        </w:r>
        <w:r w:rsidDel="005E49A7">
          <w:rPr>
            <w:rFonts w:ascii="Times New Roman" w:eastAsia="宋体" w:hAnsi="Times New Roman" w:cs="宋体" w:hint="eastAsia"/>
            <w:kern w:val="0"/>
            <w:sz w:val="24"/>
            <w:szCs w:val="24"/>
          </w:rPr>
          <w:t>做出判断。虚拟植物是温室数字双胞胎进行模拟和调控的基础。</w:t>
        </w:r>
      </w:moveFrom>
    </w:p>
    <w:p w14:paraId="2EC93391" w14:textId="2B9CD09E" w:rsidR="003661C6" w:rsidRPr="00484B38" w:rsidDel="005E49A7" w:rsidRDefault="003661C6" w:rsidP="003661C6">
      <w:pPr>
        <w:widowControl/>
        <w:ind w:firstLine="420"/>
        <w:rPr>
          <w:moveFrom w:id="65" w:author="Lin" w:date="2023-06-13T22:19:00Z"/>
          <w:rFonts w:ascii="Times New Roman" w:eastAsia="宋体" w:hAnsi="Times New Roman" w:cs="宋体"/>
          <w:kern w:val="0"/>
          <w:sz w:val="24"/>
          <w:szCs w:val="24"/>
        </w:rPr>
      </w:pPr>
      <w:moveFrom w:id="66" w:author="Lin" w:date="2023-06-13T22:19:00Z">
        <w:r w:rsidRPr="00484B38" w:rsidDel="005E49A7">
          <w:rPr>
            <w:rFonts w:ascii="Times New Roman" w:eastAsia="宋体" w:hAnsi="Times New Roman" w:cs="宋体" w:hint="eastAsia"/>
            <w:kern w:val="0"/>
            <w:sz w:val="24"/>
            <w:szCs w:val="24"/>
          </w:rPr>
          <w:t>虚拟设备是</w:t>
        </w:r>
        <w:r w:rsidDel="005E49A7">
          <w:rPr>
            <w:rFonts w:ascii="Times New Roman" w:eastAsia="宋体" w:hAnsi="Times New Roman" w:cs="宋体" w:hint="eastAsia"/>
            <w:kern w:val="0"/>
            <w:sz w:val="24"/>
            <w:szCs w:val="24"/>
          </w:rPr>
          <w:t>温室内机器人或设备的虚拟复制体，例如</w:t>
        </w:r>
        <w:r w:rsidRPr="00484B38" w:rsidDel="005E49A7">
          <w:rPr>
            <w:rFonts w:ascii="Times New Roman" w:eastAsia="宋体" w:hAnsi="Times New Roman" w:cs="宋体" w:hint="eastAsia"/>
            <w:kern w:val="0"/>
            <w:sz w:val="24"/>
            <w:szCs w:val="24"/>
          </w:rPr>
          <w:t>风机、卷帘、湿帘、补光灯等温室中的调控设备</w:t>
        </w:r>
        <w:r w:rsidDel="005E49A7">
          <w:rPr>
            <w:rFonts w:ascii="Times New Roman" w:eastAsia="宋体" w:hAnsi="Times New Roman" w:cs="宋体" w:hint="eastAsia"/>
            <w:kern w:val="0"/>
            <w:sz w:val="24"/>
            <w:szCs w:val="24"/>
          </w:rPr>
          <w:t>。</w:t>
        </w:r>
        <w:r w:rsidRPr="00484B38" w:rsidDel="005E49A7">
          <w:rPr>
            <w:rFonts w:ascii="Times New Roman" w:eastAsia="宋体" w:hAnsi="Times New Roman" w:cs="宋体" w:hint="eastAsia"/>
            <w:kern w:val="0"/>
            <w:sz w:val="24"/>
            <w:szCs w:val="24"/>
          </w:rPr>
          <w:t>虚拟设备</w:t>
        </w:r>
        <w:r w:rsidDel="005E49A7">
          <w:rPr>
            <w:rFonts w:ascii="Times New Roman" w:eastAsia="宋体" w:hAnsi="Times New Roman" w:cs="宋体" w:hint="eastAsia"/>
            <w:kern w:val="0"/>
            <w:sz w:val="24"/>
            <w:szCs w:val="24"/>
          </w:rPr>
          <w:t>不仅展示这些设备的外观，</w:t>
        </w:r>
        <w:r w:rsidRPr="00484B38" w:rsidDel="005E49A7">
          <w:rPr>
            <w:rFonts w:ascii="Times New Roman" w:eastAsia="宋体" w:hAnsi="Times New Roman" w:cs="宋体" w:hint="eastAsia"/>
            <w:kern w:val="0"/>
            <w:sz w:val="24"/>
            <w:szCs w:val="24"/>
          </w:rPr>
          <w:t>还包含</w:t>
        </w:r>
        <w:r w:rsidDel="005E49A7">
          <w:rPr>
            <w:rFonts w:ascii="Times New Roman" w:eastAsia="宋体" w:hAnsi="Times New Roman" w:cs="宋体" w:hint="eastAsia"/>
            <w:kern w:val="0"/>
            <w:sz w:val="24"/>
            <w:szCs w:val="24"/>
          </w:rPr>
          <w:t>了该设备在设施控制模块生成的</w:t>
        </w:r>
        <w:r w:rsidRPr="00484B38" w:rsidDel="005E49A7">
          <w:rPr>
            <w:rFonts w:ascii="Times New Roman" w:eastAsia="宋体" w:hAnsi="Times New Roman" w:cs="宋体" w:hint="eastAsia"/>
            <w:kern w:val="0"/>
            <w:sz w:val="24"/>
            <w:szCs w:val="24"/>
          </w:rPr>
          <w:t>效应参数。虚拟设备可以用于实时检测设备的工作状态，并模拟调控指令对温室的影响</w:t>
        </w:r>
        <w:r w:rsidDel="005E49A7">
          <w:rPr>
            <w:rFonts w:ascii="Times New Roman" w:eastAsia="宋体" w:hAnsi="Times New Roman" w:cs="宋体" w:hint="eastAsia"/>
            <w:kern w:val="0"/>
            <w:sz w:val="24"/>
            <w:szCs w:val="24"/>
          </w:rPr>
          <w:t>。</w:t>
        </w:r>
        <w:r w:rsidRPr="00484B38" w:rsidDel="005E49A7">
          <w:rPr>
            <w:rFonts w:ascii="Times New Roman" w:eastAsia="宋体" w:hAnsi="Times New Roman" w:cs="宋体" w:hint="eastAsia"/>
            <w:kern w:val="0"/>
            <w:sz w:val="24"/>
            <w:szCs w:val="24"/>
          </w:rPr>
          <w:t>虚拟设备</w:t>
        </w:r>
        <w:r w:rsidDel="005E49A7">
          <w:rPr>
            <w:rFonts w:ascii="Times New Roman" w:eastAsia="宋体" w:hAnsi="Times New Roman" w:cs="宋体" w:hint="eastAsia"/>
            <w:kern w:val="0"/>
            <w:sz w:val="24"/>
            <w:szCs w:val="24"/>
          </w:rPr>
          <w:t>是温室数字双胞胎的核心功能。</w:t>
        </w:r>
      </w:moveFrom>
    </w:p>
    <w:p w14:paraId="12CE4594" w14:textId="45AD7055" w:rsidR="003661C6" w:rsidRPr="003661C6" w:rsidDel="005E49A7" w:rsidRDefault="003661C6" w:rsidP="003661C6">
      <w:pPr>
        <w:widowControl/>
        <w:ind w:firstLine="420"/>
        <w:rPr>
          <w:moveFrom w:id="67" w:author="Lin" w:date="2023-06-13T22:19:00Z"/>
          <w:rFonts w:ascii="Times New Roman" w:eastAsia="宋体" w:hAnsi="Times New Roman" w:cs="宋体"/>
          <w:kern w:val="0"/>
          <w:sz w:val="24"/>
          <w:szCs w:val="24"/>
        </w:rPr>
      </w:pPr>
      <w:moveFrom w:id="68" w:author="Lin" w:date="2023-06-13T22:19:00Z">
        <w:r w:rsidRPr="00484B38" w:rsidDel="005E49A7">
          <w:rPr>
            <w:rFonts w:ascii="Times New Roman" w:eastAsia="宋体" w:hAnsi="Times New Roman" w:cs="宋体" w:hint="eastAsia"/>
            <w:kern w:val="0"/>
            <w:sz w:val="24"/>
            <w:szCs w:val="24"/>
          </w:rPr>
          <w:t>虚拟温室模型是温室</w:t>
        </w:r>
        <w:r w:rsidDel="005E49A7">
          <w:rPr>
            <w:rFonts w:ascii="Times New Roman" w:eastAsia="宋体" w:hAnsi="Times New Roman" w:cs="宋体" w:hint="eastAsia"/>
            <w:kern w:val="0"/>
            <w:sz w:val="24"/>
            <w:szCs w:val="24"/>
          </w:rPr>
          <w:t>本体的虚拟复制体</w:t>
        </w:r>
        <w:r w:rsidRPr="00484B38" w:rsidDel="005E49A7">
          <w:rPr>
            <w:rFonts w:ascii="Times New Roman" w:eastAsia="宋体" w:hAnsi="Times New Roman" w:cs="宋体" w:hint="eastAsia"/>
            <w:kern w:val="0"/>
            <w:sz w:val="24"/>
            <w:szCs w:val="24"/>
          </w:rPr>
          <w:t>，</w:t>
        </w:r>
        <w:r w:rsidDel="005E49A7">
          <w:rPr>
            <w:rFonts w:ascii="Times New Roman" w:eastAsia="宋体" w:hAnsi="Times New Roman" w:cs="宋体" w:hint="eastAsia"/>
            <w:kern w:val="0"/>
            <w:sz w:val="24"/>
            <w:szCs w:val="24"/>
          </w:rPr>
          <w:t>主要展示温室的外观和地理位置</w:t>
        </w:r>
        <w:r w:rsidRPr="00484B38" w:rsidDel="005E49A7">
          <w:rPr>
            <w:rFonts w:ascii="Times New Roman" w:eastAsia="宋体" w:hAnsi="Times New Roman" w:cs="宋体" w:hint="eastAsia"/>
            <w:kern w:val="0"/>
            <w:sz w:val="24"/>
            <w:szCs w:val="24"/>
          </w:rPr>
          <w:t>，在此基础上添加虚拟农作物和虚拟设备。当调控指令模块生成设备调控指令后，虚拟温室</w:t>
        </w:r>
        <w:r w:rsidDel="005E49A7">
          <w:rPr>
            <w:rFonts w:ascii="Times New Roman" w:eastAsia="宋体" w:hAnsi="Times New Roman" w:cs="宋体" w:hint="eastAsia"/>
            <w:kern w:val="0"/>
            <w:sz w:val="24"/>
            <w:szCs w:val="24"/>
          </w:rPr>
          <w:t>会</w:t>
        </w:r>
        <w:r w:rsidRPr="00484B38" w:rsidDel="005E49A7">
          <w:rPr>
            <w:rFonts w:ascii="Times New Roman" w:eastAsia="宋体" w:hAnsi="Times New Roman" w:cs="宋体" w:hint="eastAsia"/>
            <w:kern w:val="0"/>
            <w:sz w:val="24"/>
            <w:szCs w:val="24"/>
          </w:rPr>
          <w:t>模拟设备调控指令运行，风险评估报警系统判断是否存在潜在风险</w:t>
        </w:r>
        <w:r w:rsidDel="005E49A7">
          <w:rPr>
            <w:rFonts w:ascii="Times New Roman" w:eastAsia="宋体" w:hAnsi="Times New Roman" w:cs="宋体" w:hint="eastAsia"/>
            <w:kern w:val="0"/>
            <w:sz w:val="24"/>
            <w:szCs w:val="24"/>
          </w:rPr>
          <w:t>。虚拟温室是温室数字双胞胎最直观的展示。</w:t>
        </w:r>
      </w:moveFrom>
    </w:p>
    <w:moveFromRangeEnd w:id="40"/>
    <w:p w14:paraId="30CAE698" w14:textId="38F981FD" w:rsidR="005E7F89" w:rsidRDefault="005E7F89">
      <w:pPr>
        <w:widowControl/>
        <w:jc w:val="left"/>
        <w:rPr>
          <w:rFonts w:ascii="Times New Roman" w:eastAsia="宋体" w:hAnsi="Times New Roman" w:cs="宋体"/>
          <w:kern w:val="0"/>
          <w:sz w:val="24"/>
          <w:szCs w:val="24"/>
        </w:rPr>
      </w:pPr>
      <w:r>
        <w:rPr>
          <w:rFonts w:ascii="Times New Roman" w:eastAsia="宋体" w:hAnsi="Times New Roman" w:cs="宋体"/>
          <w:kern w:val="0"/>
          <w:sz w:val="24"/>
          <w:szCs w:val="24"/>
        </w:rPr>
        <w:br w:type="page"/>
      </w:r>
    </w:p>
    <w:p w14:paraId="56FC9030" w14:textId="3DAAE6E0" w:rsidR="00B320FC" w:rsidRDefault="00BB5A06" w:rsidP="005E7F89">
      <w:pPr>
        <w:widowControl/>
        <w:rPr>
          <w:rFonts w:ascii="Times New Roman" w:eastAsia="黑体" w:hAnsi="Times New Roman" w:cs="Times New Roman"/>
          <w:b/>
          <w:kern w:val="0"/>
          <w:sz w:val="30"/>
          <w:szCs w:val="24"/>
        </w:rPr>
      </w:pPr>
      <w:r>
        <w:rPr>
          <w:rFonts w:ascii="Times New Roman" w:eastAsia="黑体" w:hAnsi="Times New Roman" w:cs="Times New Roman"/>
          <w:b/>
          <w:kern w:val="0"/>
          <w:sz w:val="30"/>
          <w:szCs w:val="24"/>
        </w:rPr>
        <w:lastRenderedPageBreak/>
        <w:t>3</w:t>
      </w:r>
      <w:del w:id="69" w:author="Lin" w:date="2023-06-13T22:11:00Z">
        <w:r w:rsidR="00FD35D9" w:rsidDel="005E49A7">
          <w:rPr>
            <w:rFonts w:ascii="Times New Roman" w:eastAsia="黑体" w:hAnsi="Times New Roman" w:cs="Times New Roman" w:hint="eastAsia"/>
            <w:b/>
            <w:kern w:val="0"/>
            <w:sz w:val="30"/>
            <w:szCs w:val="24"/>
          </w:rPr>
          <w:delText>元宇宙中</w:delText>
        </w:r>
      </w:del>
      <w:r w:rsidR="00FD35D9">
        <w:rPr>
          <w:rFonts w:ascii="Times New Roman" w:eastAsia="黑体" w:hAnsi="Times New Roman" w:cs="Times New Roman" w:hint="eastAsia"/>
          <w:b/>
          <w:kern w:val="0"/>
          <w:sz w:val="30"/>
          <w:szCs w:val="24"/>
        </w:rPr>
        <w:t>以人为本的</w:t>
      </w:r>
      <w:proofErr w:type="gramStart"/>
      <w:ins w:id="70" w:author="Lin" w:date="2023-06-13T22:11:00Z">
        <w:r w:rsidR="005E49A7">
          <w:rPr>
            <w:rFonts w:ascii="Times New Roman" w:eastAsia="黑体" w:hAnsi="Times New Roman" w:cs="Times New Roman" w:hint="eastAsia"/>
            <w:b/>
            <w:kern w:val="0"/>
            <w:sz w:val="30"/>
            <w:szCs w:val="24"/>
          </w:rPr>
          <w:t>农业元</w:t>
        </w:r>
        <w:proofErr w:type="gramEnd"/>
        <w:r w:rsidR="005E49A7">
          <w:rPr>
            <w:rFonts w:ascii="Times New Roman" w:eastAsia="黑体" w:hAnsi="Times New Roman" w:cs="Times New Roman" w:hint="eastAsia"/>
            <w:b/>
            <w:kern w:val="0"/>
            <w:sz w:val="30"/>
            <w:szCs w:val="24"/>
          </w:rPr>
          <w:t>宇宙</w:t>
        </w:r>
      </w:ins>
      <w:r w:rsidR="00FD35D9">
        <w:rPr>
          <w:rFonts w:ascii="Times New Roman" w:eastAsia="黑体" w:hAnsi="Times New Roman" w:cs="Times New Roman" w:hint="eastAsia"/>
          <w:b/>
          <w:kern w:val="0"/>
          <w:sz w:val="30"/>
          <w:szCs w:val="24"/>
        </w:rPr>
        <w:t>互操作框架</w:t>
      </w:r>
    </w:p>
    <w:p w14:paraId="0FD67E5B" w14:textId="17641438" w:rsidR="005E49A7" w:rsidRPr="005E49A7" w:rsidRDefault="006A0516" w:rsidP="005E49A7">
      <w:pPr>
        <w:widowControl/>
        <w:ind w:firstLine="420"/>
        <w:rPr>
          <w:ins w:id="71" w:author="Lin" w:date="2023-06-13T22:12:00Z"/>
          <w:rFonts w:ascii="Times New Roman" w:eastAsia="宋体" w:hAnsi="Times New Roman" w:cs="宋体"/>
          <w:kern w:val="0"/>
          <w:sz w:val="24"/>
          <w:szCs w:val="24"/>
        </w:rPr>
      </w:pPr>
      <w:del w:id="72" w:author="Lin" w:date="2023-06-13T22:11:00Z">
        <w:r w:rsidDel="005E49A7">
          <w:rPr>
            <w:rFonts w:ascii="Times New Roman" w:eastAsia="宋体" w:hAnsi="Times New Roman" w:cs="宋体" w:hint="eastAsia"/>
            <w:kern w:val="0"/>
            <w:sz w:val="24"/>
            <w:szCs w:val="24"/>
          </w:rPr>
          <w:delText>本章在智能温室数字孪生的基础上，结合以人为本的互操作性方法，设计出完整的</w:delText>
        </w:r>
      </w:del>
      <w:proofErr w:type="gramStart"/>
      <w:r>
        <w:rPr>
          <w:rFonts w:ascii="Times New Roman" w:eastAsia="宋体" w:hAnsi="Times New Roman" w:cs="宋体" w:hint="eastAsia"/>
          <w:kern w:val="0"/>
          <w:sz w:val="24"/>
          <w:szCs w:val="24"/>
        </w:rPr>
        <w:t>农业元</w:t>
      </w:r>
      <w:proofErr w:type="gramEnd"/>
      <w:r>
        <w:rPr>
          <w:rFonts w:ascii="Times New Roman" w:eastAsia="宋体" w:hAnsi="Times New Roman" w:cs="宋体" w:hint="eastAsia"/>
          <w:kern w:val="0"/>
          <w:sz w:val="24"/>
          <w:szCs w:val="24"/>
        </w:rPr>
        <w:t>宇宙框架</w:t>
      </w:r>
      <w:ins w:id="73" w:author="Lin" w:date="2023-06-13T22:11:00Z">
        <w:r w:rsidR="005E49A7">
          <w:rPr>
            <w:rFonts w:ascii="Times New Roman" w:eastAsia="宋体" w:hAnsi="Times New Roman" w:cs="宋体" w:hint="eastAsia"/>
            <w:kern w:val="0"/>
            <w:sz w:val="24"/>
            <w:szCs w:val="24"/>
          </w:rPr>
          <w:t>如图</w:t>
        </w:r>
      </w:ins>
      <w:ins w:id="74" w:author="Lin" w:date="2023-06-13T22:12:00Z">
        <w:r w:rsidR="005E49A7">
          <w:rPr>
            <w:rFonts w:ascii="Times New Roman" w:eastAsia="宋体" w:hAnsi="Times New Roman" w:cs="宋体"/>
            <w:kern w:val="0"/>
            <w:sz w:val="24"/>
            <w:szCs w:val="24"/>
          </w:rPr>
          <w:t>3</w:t>
        </w:r>
        <w:r w:rsidR="005E49A7">
          <w:rPr>
            <w:rFonts w:ascii="Times New Roman" w:eastAsia="宋体" w:hAnsi="Times New Roman" w:cs="宋体" w:hint="eastAsia"/>
            <w:kern w:val="0"/>
            <w:sz w:val="24"/>
            <w:szCs w:val="24"/>
          </w:rPr>
          <w:t>所示，包含</w:t>
        </w:r>
        <w:r w:rsidR="005E49A7" w:rsidRPr="005E49A7">
          <w:rPr>
            <w:rFonts w:ascii="Times New Roman" w:eastAsia="宋体" w:hAnsi="Times New Roman" w:cs="宋体" w:hint="eastAsia"/>
            <w:kern w:val="0"/>
            <w:sz w:val="24"/>
            <w:szCs w:val="24"/>
          </w:rPr>
          <w:t>物理温室及智能机器人</w:t>
        </w:r>
        <w:r w:rsidR="005E49A7">
          <w:rPr>
            <w:rFonts w:ascii="Times New Roman" w:eastAsia="宋体" w:hAnsi="Times New Roman" w:cs="宋体" w:hint="eastAsia"/>
            <w:kern w:val="0"/>
            <w:sz w:val="24"/>
            <w:szCs w:val="24"/>
          </w:rPr>
          <w:t>、</w:t>
        </w:r>
        <w:r w:rsidR="005E49A7" w:rsidRPr="005E49A7">
          <w:rPr>
            <w:rFonts w:ascii="Times New Roman" w:eastAsia="宋体" w:hAnsi="Times New Roman" w:cs="宋体" w:hint="eastAsia"/>
            <w:kern w:val="0"/>
            <w:sz w:val="24"/>
            <w:szCs w:val="24"/>
          </w:rPr>
          <w:t>温室数字孪生</w:t>
        </w:r>
        <w:r w:rsidR="005E49A7">
          <w:rPr>
            <w:rFonts w:ascii="Times New Roman" w:eastAsia="宋体" w:hAnsi="Times New Roman" w:cs="宋体" w:hint="eastAsia"/>
            <w:kern w:val="0"/>
            <w:sz w:val="24"/>
            <w:szCs w:val="24"/>
          </w:rPr>
          <w:t>、</w:t>
        </w:r>
      </w:ins>
    </w:p>
    <w:p w14:paraId="680336A6" w14:textId="71CA1033" w:rsidR="006A0516" w:rsidRDefault="005E49A7" w:rsidP="005E49A7">
      <w:pPr>
        <w:widowControl/>
        <w:rPr>
          <w:rFonts w:ascii="Times New Roman" w:eastAsia="宋体" w:hAnsi="Times New Roman" w:cs="宋体"/>
          <w:kern w:val="0"/>
          <w:sz w:val="24"/>
          <w:szCs w:val="24"/>
        </w:rPr>
        <w:pPrChange w:id="75" w:author="Lin" w:date="2023-06-13T22:12:00Z">
          <w:pPr>
            <w:widowControl/>
            <w:ind w:firstLine="420"/>
          </w:pPr>
        </w:pPrChange>
      </w:pPr>
      <w:r w:rsidRPr="006A3E7A">
        <w:rPr>
          <w:rFonts w:ascii="Times New Roman" w:eastAsia="黑体" w:hAnsi="Times New Roman" w:cs="Times New Roman"/>
          <w:b/>
          <w:noProof/>
          <w:kern w:val="0"/>
          <w:sz w:val="28"/>
          <w:szCs w:val="28"/>
        </w:rPr>
        <mc:AlternateContent>
          <mc:Choice Requires="wps">
            <w:drawing>
              <wp:anchor distT="45720" distB="45720" distL="114300" distR="114300" simplePos="0" relativeHeight="251659264" behindDoc="0" locked="0" layoutInCell="1" allowOverlap="1" wp14:anchorId="6E4370F5" wp14:editId="69EDE4AA">
                <wp:simplePos x="0" y="0"/>
                <wp:positionH relativeFrom="margin">
                  <wp:posOffset>-106680</wp:posOffset>
                </wp:positionH>
                <wp:positionV relativeFrom="paragraph">
                  <wp:posOffset>541020</wp:posOffset>
                </wp:positionV>
                <wp:extent cx="5306695" cy="3553460"/>
                <wp:effectExtent l="0" t="0" r="0" b="8890"/>
                <wp:wrapSquare wrapText="bothSides"/>
                <wp:docPr id="4408726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695" cy="3553460"/>
                        </a:xfrm>
                        <a:prstGeom prst="rect">
                          <a:avLst/>
                        </a:prstGeom>
                        <a:solidFill>
                          <a:srgbClr val="FFFFFF"/>
                        </a:solidFill>
                        <a:ln w="9525">
                          <a:noFill/>
                          <a:miter lim="800000"/>
                          <a:headEnd/>
                          <a:tailEnd/>
                        </a:ln>
                      </wps:spPr>
                      <wps:txbx>
                        <w:txbxContent>
                          <w:p w14:paraId="4327475E" w14:textId="27CE843E" w:rsidR="006A3E7A" w:rsidRDefault="00B25C7D" w:rsidP="006A3E7A">
                            <w:pPr>
                              <w:jc w:val="center"/>
                            </w:pPr>
                            <w:r>
                              <w:rPr>
                                <w:noProof/>
                              </w:rPr>
                              <w:drawing>
                                <wp:inline distT="0" distB="0" distL="0" distR="0" wp14:anchorId="38B40E8C" wp14:editId="777F679C">
                                  <wp:extent cx="5078083" cy="3165442"/>
                                  <wp:effectExtent l="0" t="0" r="8890" b="0"/>
                                  <wp:docPr id="1935039938" name="图片 19350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a:stretch>
                                            <a:fillRect/>
                                          </a:stretch>
                                        </pic:blipFill>
                                        <pic:spPr>
                                          <a:xfrm>
                                            <a:off x="0" y="0"/>
                                            <a:ext cx="5109453" cy="3184997"/>
                                          </a:xfrm>
                                          <a:prstGeom prst="rect">
                                            <a:avLst/>
                                          </a:prstGeom>
                                        </pic:spPr>
                                      </pic:pic>
                                    </a:graphicData>
                                  </a:graphic>
                                </wp:inline>
                              </w:drawing>
                            </w:r>
                          </w:p>
                          <w:p w14:paraId="679E530C" w14:textId="35809AA8" w:rsidR="00F837DB" w:rsidRPr="00F837DB" w:rsidRDefault="006A3E7A" w:rsidP="00F837DB">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3</w:t>
                            </w:r>
                            <w:r w:rsidRPr="002A10CD">
                              <w:rPr>
                                <w:rFonts w:ascii="宋体" w:eastAsia="宋体" w:hAnsi="宋体" w:hint="eastAsia"/>
                                <w:szCs w:val="21"/>
                              </w:rPr>
                              <w:t xml:space="preserve"> </w:t>
                            </w:r>
                            <w:r w:rsidR="00F837DB" w:rsidRPr="00F837DB">
                              <w:rPr>
                                <w:rFonts w:ascii="宋体" w:eastAsia="宋体" w:hAnsi="宋体"/>
                                <w:szCs w:val="21"/>
                              </w:rPr>
                              <w:t>A human-centric interoperability framework</w:t>
                            </w:r>
                          </w:p>
                          <w:p w14:paraId="6F3082F6" w14:textId="3FE4E015" w:rsidR="006A3E7A" w:rsidRPr="00B25C7D" w:rsidRDefault="006A3E7A" w:rsidP="00B25C7D">
                            <w:pPr>
                              <w:jc w:val="center"/>
                              <w:rPr>
                                <w:rFonts w:ascii="宋体" w:eastAsia="宋体" w:hAnsi="宋体" w:cs="Times New Roman"/>
                                <w:kern w:val="0"/>
                                <w:szCs w:val="21"/>
                              </w:rPr>
                            </w:pP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4370F5" id="_x0000_t202" coordsize="21600,21600" o:spt="202" path="m,l,21600r21600,l21600,xe">
                <v:stroke joinstyle="miter"/>
                <v:path gradientshapeok="t" o:connecttype="rect"/>
              </v:shapetype>
              <v:shape id="_x0000_s1027" type="#_x0000_t202" style="position:absolute;left:0;text-align:left;margin-left:-8.4pt;margin-top:42.6pt;width:417.85pt;height:279.8pt;z-index:251659264;visibility:visible;mso-wrap-style:non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" stroked="f">
                <v:textbox>
                  <w:txbxContent>
                    <w:p w14:paraId="4327475E" w14:textId="27CE843E" w:rsidR="006A3E7A" w:rsidRDefault="00B25C7D" w:rsidP="006A3E7A">
                      <w:pPr>
                        <w:jc w:val="center"/>
                      </w:pPr>
                      <w:r>
                        <w:rPr>
                          <w:noProof/>
                        </w:rPr>
                        <w:drawing>
                          <wp:inline distT="0" distB="0" distL="0" distR="0" wp14:anchorId="38B40E8C" wp14:editId="777F679C">
                            <wp:extent cx="5078083" cy="3165442"/>
                            <wp:effectExtent l="0" t="0" r="8890" b="0"/>
                            <wp:docPr id="1935039938" name="图片 19350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a:stretch>
                                      <a:fillRect/>
                                    </a:stretch>
                                  </pic:blipFill>
                                  <pic:spPr>
                                    <a:xfrm>
                                      <a:off x="0" y="0"/>
                                      <a:ext cx="5109453" cy="3184997"/>
                                    </a:xfrm>
                                    <a:prstGeom prst="rect">
                                      <a:avLst/>
                                    </a:prstGeom>
                                  </pic:spPr>
                                </pic:pic>
                              </a:graphicData>
                            </a:graphic>
                          </wp:inline>
                        </w:drawing>
                      </w:r>
                    </w:p>
                    <w:p w14:paraId="679E530C" w14:textId="35809AA8" w:rsidR="00F837DB" w:rsidRPr="00F837DB" w:rsidRDefault="006A3E7A" w:rsidP="00F837DB">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3</w:t>
                      </w:r>
                      <w:r w:rsidRPr="002A10CD">
                        <w:rPr>
                          <w:rFonts w:ascii="宋体" w:eastAsia="宋体" w:hAnsi="宋体" w:hint="eastAsia"/>
                          <w:szCs w:val="21"/>
                        </w:rPr>
                        <w:t xml:space="preserve"> </w:t>
                      </w:r>
                      <w:r w:rsidR="00F837DB" w:rsidRPr="00F837DB">
                        <w:rPr>
                          <w:rFonts w:ascii="宋体" w:eastAsia="宋体" w:hAnsi="宋体"/>
                          <w:szCs w:val="21"/>
                        </w:rPr>
                        <w:t>A human-centric interoperability framework</w:t>
                      </w:r>
                    </w:p>
                    <w:p w14:paraId="6F3082F6" w14:textId="3FE4E015" w:rsidR="006A3E7A" w:rsidRPr="00B25C7D" w:rsidRDefault="006A3E7A" w:rsidP="00B25C7D">
                      <w:pPr>
                        <w:jc w:val="center"/>
                        <w:rPr>
                          <w:rFonts w:ascii="宋体" w:eastAsia="宋体" w:hAnsi="宋体" w:cs="Times New Roman"/>
                          <w:kern w:val="0"/>
                          <w:szCs w:val="21"/>
                        </w:rPr>
                      </w:pPr>
                    </w:p>
                  </w:txbxContent>
                </v:textbox>
                <w10:wrap type="square" anchorx="margin"/>
              </v:shape>
            </w:pict>
          </mc:Fallback>
        </mc:AlternateContent>
      </w:r>
      <w:ins w:id="76" w:author="Lin" w:date="2023-06-13T22:12:00Z">
        <w:r w:rsidRPr="005E49A7">
          <w:rPr>
            <w:rFonts w:ascii="Times New Roman" w:eastAsia="宋体" w:hAnsi="Times New Roman" w:cs="宋体" w:hint="eastAsia"/>
            <w:kern w:val="0"/>
            <w:sz w:val="24"/>
            <w:szCs w:val="24"/>
          </w:rPr>
          <w:t>以人为中心的交互</w:t>
        </w:r>
      </w:ins>
      <w:ins w:id="77" w:author="Lin" w:date="2023-06-13T22:14:00Z">
        <w:r>
          <w:rPr>
            <w:rFonts w:ascii="Times New Roman" w:eastAsia="宋体" w:hAnsi="Times New Roman" w:cs="宋体" w:hint="eastAsia"/>
            <w:kern w:val="0"/>
            <w:sz w:val="24"/>
            <w:szCs w:val="24"/>
          </w:rPr>
          <w:t>。</w:t>
        </w:r>
      </w:ins>
      <w:ins w:id="78" w:author="Lin" w:date="2023-06-13T22:15:00Z">
        <w:r>
          <w:rPr>
            <w:rFonts w:ascii="Times New Roman" w:eastAsia="宋体" w:hAnsi="Times New Roman" w:cs="宋体" w:hint="eastAsia"/>
            <w:kern w:val="0"/>
            <w:sz w:val="24"/>
            <w:szCs w:val="24"/>
          </w:rPr>
          <w:t>人与物理温室及机器人交互，形成物联网与动态社会因子。人与</w:t>
        </w:r>
      </w:ins>
      <w:ins w:id="79" w:author="Lin" w:date="2023-06-13T22:16:00Z">
        <w:r>
          <w:rPr>
            <w:rFonts w:ascii="Times New Roman" w:eastAsia="宋体" w:hAnsi="Times New Roman" w:cs="宋体" w:hint="eastAsia"/>
            <w:kern w:val="0"/>
            <w:sz w:val="24"/>
            <w:szCs w:val="24"/>
          </w:rPr>
          <w:t>温室数字孪生交互，形成</w:t>
        </w:r>
      </w:ins>
      <w:ins w:id="80" w:author="Lin" w:date="2023-06-13T22:12:00Z">
        <w:r w:rsidRPr="005E49A7">
          <w:rPr>
            <w:rFonts w:ascii="Times New Roman" w:eastAsia="宋体" w:hAnsi="Times New Roman" w:cs="宋体" w:hint="eastAsia"/>
            <w:kern w:val="0"/>
            <w:sz w:val="24"/>
            <w:szCs w:val="24"/>
          </w:rPr>
          <w:t>社会化温室</w:t>
        </w:r>
      </w:ins>
      <w:r w:rsidR="006A0516">
        <w:rPr>
          <w:rFonts w:ascii="Times New Roman" w:eastAsia="宋体" w:hAnsi="Times New Roman" w:cs="宋体" w:hint="eastAsia"/>
          <w:kern w:val="0"/>
          <w:sz w:val="24"/>
          <w:szCs w:val="24"/>
        </w:rPr>
        <w:t>。</w:t>
      </w:r>
    </w:p>
    <w:p w14:paraId="346F35E9" w14:textId="24B41939" w:rsidR="00D80CD0" w:rsidRPr="00D80CD0" w:rsidDel="005E49A7" w:rsidRDefault="00D80CD0" w:rsidP="00DF5D44">
      <w:pPr>
        <w:widowControl/>
        <w:ind w:firstLine="420"/>
        <w:rPr>
          <w:del w:id="81" w:author="Lin" w:date="2023-06-13T22:17:00Z"/>
          <w:rFonts w:ascii="Times New Roman" w:eastAsia="宋体" w:hAnsi="Times New Roman" w:cs="宋体"/>
          <w:kern w:val="0"/>
          <w:sz w:val="24"/>
          <w:szCs w:val="24"/>
        </w:rPr>
      </w:pPr>
      <w:del w:id="82" w:author="Lin" w:date="2023-06-13T22:17:00Z">
        <w:r w:rsidDel="005E49A7">
          <w:rPr>
            <w:rFonts w:ascii="Times New Roman" w:eastAsia="宋体" w:hAnsi="Times New Roman" w:cs="宋体" w:hint="eastAsia"/>
            <w:kern w:val="0"/>
            <w:sz w:val="24"/>
            <w:szCs w:val="24"/>
          </w:rPr>
          <w:delText>以人为本的互操作性元宇宙是结合人类社会、多个机器设备协同工作的综合性系统，元宇宙一方面控制多种机器设备，自主调控温室的环境状态状态；另一方面考虑人类社会的需求，从需求的角度反方向调控温室产量的输出，避免环境资源的浪费。结合物联网和数字孪生技术，元宇宙为温室生产者和社会需求提供了</w:delText>
        </w:r>
        <w:r w:rsidR="00DF5D44" w:rsidDel="005E49A7">
          <w:rPr>
            <w:rFonts w:ascii="Times New Roman" w:eastAsia="宋体" w:hAnsi="Times New Roman" w:cs="宋体" w:hint="eastAsia"/>
            <w:kern w:val="0"/>
            <w:sz w:val="24"/>
            <w:szCs w:val="24"/>
          </w:rPr>
          <w:delText>链接桥梁，以人为中心，设计了温室智能管理系统、农产品贸易平台和云蔬菜养殖平台三大系统，优化温室的控制流程，将温室生产和社会需求结合起来，给予用户高沉浸感的元宇宙体验。</w:delText>
        </w:r>
      </w:del>
    </w:p>
    <w:p w14:paraId="40357EB7" w14:textId="29CBA32E" w:rsidR="008A4B40" w:rsidRDefault="008A4B40" w:rsidP="006A0516">
      <w:pPr>
        <w:widowControl/>
        <w:rPr>
          <w:ins w:id="83" w:author="Lin" w:date="2023-06-13T01:36:00Z"/>
          <w:rFonts w:ascii="Times New Roman" w:eastAsia="黑体" w:hAnsi="Times New Roman" w:cs="Times New Roman"/>
          <w:b/>
          <w:kern w:val="0"/>
          <w:sz w:val="28"/>
          <w:szCs w:val="28"/>
        </w:rPr>
      </w:pPr>
      <w:ins w:id="84" w:author="Lin" w:date="2023-06-13T01:35:00Z">
        <w:r>
          <w:rPr>
            <w:rFonts w:ascii="Times New Roman" w:eastAsia="黑体" w:hAnsi="Times New Roman" w:cs="Times New Roman" w:hint="eastAsia"/>
            <w:b/>
            <w:kern w:val="0"/>
            <w:sz w:val="28"/>
            <w:szCs w:val="28"/>
          </w:rPr>
          <w:t>对每一个图片</w:t>
        </w:r>
      </w:ins>
      <w:ins w:id="85" w:author="Lin" w:date="2023-06-13T01:36:00Z">
        <w:r>
          <w:rPr>
            <w:rFonts w:ascii="Times New Roman" w:eastAsia="黑体" w:hAnsi="Times New Roman" w:cs="Times New Roman" w:hint="eastAsia"/>
            <w:b/>
            <w:kern w:val="0"/>
            <w:sz w:val="28"/>
            <w:szCs w:val="28"/>
          </w:rPr>
          <w:t>分区元素或对象进行说明即可。</w:t>
        </w:r>
      </w:ins>
    </w:p>
    <w:p w14:paraId="4AB679FF" w14:textId="7812FF26" w:rsidR="008A4B40" w:rsidRDefault="008A4B40" w:rsidP="006A0516">
      <w:pPr>
        <w:widowControl/>
        <w:rPr>
          <w:ins w:id="86" w:author="Lin" w:date="2023-06-13T22:17:00Z"/>
          <w:rFonts w:ascii="Times New Roman" w:eastAsia="黑体" w:hAnsi="Times New Roman" w:cs="Times New Roman"/>
          <w:b/>
          <w:kern w:val="0"/>
          <w:sz w:val="28"/>
          <w:szCs w:val="28"/>
        </w:rPr>
      </w:pPr>
      <w:ins w:id="87" w:author="Lin" w:date="2023-06-13T01:36:00Z">
        <w:r>
          <w:rPr>
            <w:rFonts w:ascii="Times New Roman" w:eastAsia="黑体" w:hAnsi="Times New Roman" w:cs="Times New Roman" w:hint="eastAsia"/>
            <w:b/>
            <w:kern w:val="0"/>
            <w:sz w:val="28"/>
            <w:szCs w:val="28"/>
          </w:rPr>
          <w:t>物理温室及智能机器人</w:t>
        </w:r>
      </w:ins>
    </w:p>
    <w:p w14:paraId="53DBFA33" w14:textId="0FD0EFFB" w:rsidR="005E49A7" w:rsidRDefault="005E49A7" w:rsidP="006A0516">
      <w:pPr>
        <w:widowControl/>
        <w:rPr>
          <w:ins w:id="88" w:author="Lin" w:date="2023-06-13T01:36:00Z"/>
          <w:rFonts w:ascii="Times New Roman" w:eastAsia="黑体" w:hAnsi="Times New Roman" w:cs="Times New Roman" w:hint="eastAsia"/>
          <w:b/>
          <w:kern w:val="0"/>
          <w:sz w:val="28"/>
          <w:szCs w:val="28"/>
        </w:rPr>
      </w:pPr>
      <w:ins w:id="89" w:author="Lin" w:date="2023-06-13T22:19:00Z">
        <w:r>
          <w:rPr>
            <w:rFonts w:ascii="Times New Roman" w:eastAsia="黑体" w:hAnsi="Times New Roman" w:cs="Times New Roman" w:hint="eastAsia"/>
            <w:b/>
            <w:kern w:val="0"/>
            <w:sz w:val="28"/>
            <w:szCs w:val="28"/>
          </w:rPr>
          <w:t>1</w:t>
        </w:r>
        <w:r>
          <w:rPr>
            <w:rFonts w:ascii="Times New Roman" w:eastAsia="黑体" w:hAnsi="Times New Roman" w:cs="Times New Roman" w:hint="eastAsia"/>
            <w:b/>
            <w:kern w:val="0"/>
            <w:sz w:val="28"/>
            <w:szCs w:val="28"/>
          </w:rPr>
          <w:t>段</w:t>
        </w:r>
      </w:ins>
    </w:p>
    <w:p w14:paraId="253FFBC7" w14:textId="23AB5564" w:rsidR="008A4B40" w:rsidRDefault="008A4B40" w:rsidP="006A0516">
      <w:pPr>
        <w:widowControl/>
        <w:rPr>
          <w:rFonts w:ascii="Times New Roman" w:eastAsia="黑体" w:hAnsi="Times New Roman" w:cs="Times New Roman"/>
          <w:b/>
          <w:kern w:val="0"/>
          <w:sz w:val="28"/>
          <w:szCs w:val="28"/>
        </w:rPr>
      </w:pPr>
      <w:ins w:id="90" w:author="Lin" w:date="2023-06-13T01:36:00Z">
        <w:r>
          <w:rPr>
            <w:rFonts w:ascii="Times New Roman" w:eastAsia="黑体" w:hAnsi="Times New Roman" w:cs="Times New Roman" w:hint="eastAsia"/>
            <w:b/>
            <w:kern w:val="0"/>
            <w:sz w:val="28"/>
            <w:szCs w:val="28"/>
          </w:rPr>
          <w:t>温室数字孪生</w:t>
        </w:r>
      </w:ins>
    </w:p>
    <w:p w14:paraId="07B407CA" w14:textId="39DCA545" w:rsidR="005E49A7" w:rsidRPr="005E49A7" w:rsidRDefault="005E49A7" w:rsidP="006A0516">
      <w:pPr>
        <w:widowControl/>
        <w:rPr>
          <w:ins w:id="91" w:author="Lin" w:date="2023-06-13T01:36:00Z"/>
          <w:rFonts w:ascii="Times New Roman" w:eastAsia="黑体" w:hAnsi="Times New Roman" w:cs="Times New Roman" w:hint="eastAsia"/>
          <w:b/>
          <w:kern w:val="0"/>
          <w:sz w:val="28"/>
          <w:szCs w:val="28"/>
        </w:rPr>
      </w:pPr>
      <w:ins w:id="92" w:author="Lin" w:date="2023-06-13T22:19:00Z">
        <w:r>
          <w:rPr>
            <w:rFonts w:ascii="Times New Roman" w:eastAsia="黑体" w:hAnsi="Times New Roman" w:cs="Times New Roman" w:hint="eastAsia"/>
            <w:b/>
            <w:kern w:val="0"/>
            <w:sz w:val="28"/>
            <w:szCs w:val="28"/>
          </w:rPr>
          <w:t>1</w:t>
        </w:r>
        <w:r>
          <w:rPr>
            <w:rFonts w:ascii="Times New Roman" w:eastAsia="黑体" w:hAnsi="Times New Roman" w:cs="Times New Roman" w:hint="eastAsia"/>
            <w:b/>
            <w:kern w:val="0"/>
            <w:sz w:val="28"/>
            <w:szCs w:val="28"/>
          </w:rPr>
          <w:t>段</w:t>
        </w:r>
      </w:ins>
    </w:p>
    <w:p w14:paraId="5784C508" w14:textId="49319F27" w:rsidR="008A4B40" w:rsidRDefault="008A4B40" w:rsidP="006A0516">
      <w:pPr>
        <w:widowControl/>
        <w:rPr>
          <w:ins w:id="93" w:author="Lin" w:date="2023-06-13T01:36:00Z"/>
          <w:rFonts w:ascii="Times New Roman" w:eastAsia="黑体" w:hAnsi="Times New Roman" w:cs="Times New Roman"/>
          <w:b/>
          <w:kern w:val="0"/>
          <w:sz w:val="28"/>
          <w:szCs w:val="28"/>
        </w:rPr>
      </w:pPr>
      <w:ins w:id="94" w:author="Lin" w:date="2023-06-13T01:36:00Z">
        <w:r>
          <w:rPr>
            <w:rFonts w:ascii="Times New Roman" w:eastAsia="黑体" w:hAnsi="Times New Roman" w:cs="Times New Roman" w:hint="eastAsia"/>
            <w:b/>
            <w:kern w:val="0"/>
            <w:sz w:val="28"/>
            <w:szCs w:val="28"/>
          </w:rPr>
          <w:t>以人为中心的交互</w:t>
        </w:r>
      </w:ins>
    </w:p>
    <w:p w14:paraId="51E2D7C7" w14:textId="51D64051" w:rsidR="008A4B40" w:rsidRDefault="008A4B40" w:rsidP="006A0516">
      <w:pPr>
        <w:widowControl/>
        <w:rPr>
          <w:ins w:id="95" w:author="Lin" w:date="2023-06-13T22:19:00Z"/>
          <w:rFonts w:ascii="Times New Roman" w:eastAsia="黑体" w:hAnsi="Times New Roman" w:cs="Times New Roman"/>
          <w:b/>
          <w:kern w:val="0"/>
          <w:sz w:val="28"/>
          <w:szCs w:val="28"/>
        </w:rPr>
      </w:pPr>
      <w:proofErr w:type="gramStart"/>
      <w:ins w:id="96" w:author="Lin" w:date="2023-06-13T01:36:00Z">
        <w:r>
          <w:rPr>
            <w:rFonts w:ascii="Times New Roman" w:eastAsia="黑体" w:hAnsi="Times New Roman" w:cs="Times New Roman" w:hint="eastAsia"/>
            <w:b/>
            <w:kern w:val="0"/>
            <w:sz w:val="28"/>
            <w:szCs w:val="28"/>
          </w:rPr>
          <w:lastRenderedPageBreak/>
          <w:t>农业元</w:t>
        </w:r>
        <w:proofErr w:type="gramEnd"/>
        <w:r>
          <w:rPr>
            <w:rFonts w:ascii="Times New Roman" w:eastAsia="黑体" w:hAnsi="Times New Roman" w:cs="Times New Roman" w:hint="eastAsia"/>
            <w:b/>
            <w:kern w:val="0"/>
            <w:sz w:val="28"/>
            <w:szCs w:val="28"/>
          </w:rPr>
          <w:t>宇宙</w:t>
        </w:r>
      </w:ins>
    </w:p>
    <w:p w14:paraId="6B638381" w14:textId="77777777" w:rsidR="005E49A7" w:rsidRDefault="005E49A7" w:rsidP="006A0516">
      <w:pPr>
        <w:widowControl/>
        <w:rPr>
          <w:ins w:id="97" w:author="Lin" w:date="2023-06-13T01:36:00Z"/>
          <w:rFonts w:ascii="Times New Roman" w:eastAsia="黑体" w:hAnsi="Times New Roman" w:cs="Times New Roman" w:hint="eastAsia"/>
          <w:b/>
          <w:kern w:val="0"/>
          <w:sz w:val="28"/>
          <w:szCs w:val="28"/>
        </w:rPr>
      </w:pPr>
    </w:p>
    <w:p w14:paraId="1A1C3FB3" w14:textId="518008D3" w:rsidR="008A4B40" w:rsidRDefault="008A4B40" w:rsidP="006A0516">
      <w:pPr>
        <w:widowControl/>
        <w:rPr>
          <w:ins w:id="98" w:author="Lin" w:date="2023-06-13T01:37:00Z"/>
          <w:rFonts w:ascii="Times New Roman" w:eastAsia="黑体" w:hAnsi="Times New Roman" w:cs="Times New Roman"/>
          <w:b/>
          <w:kern w:val="0"/>
          <w:sz w:val="28"/>
          <w:szCs w:val="28"/>
        </w:rPr>
      </w:pPr>
      <w:ins w:id="99" w:author="Lin" w:date="2023-06-13T01:36:00Z">
        <w:r>
          <w:rPr>
            <w:rFonts w:ascii="Times New Roman" w:eastAsia="黑体" w:hAnsi="Times New Roman" w:cs="Times New Roman" w:hint="eastAsia"/>
            <w:b/>
            <w:kern w:val="0"/>
            <w:sz w:val="28"/>
            <w:szCs w:val="28"/>
          </w:rPr>
          <w:t>社会化</w:t>
        </w:r>
      </w:ins>
      <w:ins w:id="100" w:author="Lin" w:date="2023-06-13T01:37:00Z">
        <w:r>
          <w:rPr>
            <w:rFonts w:ascii="Times New Roman" w:eastAsia="黑体" w:hAnsi="Times New Roman" w:cs="Times New Roman" w:hint="eastAsia"/>
            <w:b/>
            <w:kern w:val="0"/>
            <w:sz w:val="28"/>
            <w:szCs w:val="28"/>
          </w:rPr>
          <w:t>温室</w:t>
        </w:r>
      </w:ins>
    </w:p>
    <w:p w14:paraId="72976F89" w14:textId="4CFF9397" w:rsidR="008A4B40" w:rsidRDefault="008A4B40" w:rsidP="006A0516">
      <w:pPr>
        <w:widowControl/>
        <w:rPr>
          <w:ins w:id="101" w:author="Lin" w:date="2023-06-13T22:19:00Z"/>
          <w:rFonts w:ascii="Times New Roman" w:eastAsia="黑体" w:hAnsi="Times New Roman" w:cs="Times New Roman"/>
          <w:b/>
          <w:kern w:val="0"/>
          <w:sz w:val="28"/>
          <w:szCs w:val="28"/>
        </w:rPr>
      </w:pPr>
      <w:ins w:id="102" w:author="Lin" w:date="2023-06-13T01:37:00Z">
        <w:r>
          <w:rPr>
            <w:rFonts w:ascii="Times New Roman" w:eastAsia="黑体" w:hAnsi="Times New Roman" w:cs="Times New Roman" w:hint="eastAsia"/>
            <w:b/>
            <w:kern w:val="0"/>
            <w:sz w:val="28"/>
            <w:szCs w:val="28"/>
          </w:rPr>
          <w:t>物联网及动态社会化元素</w:t>
        </w:r>
      </w:ins>
    </w:p>
    <w:p w14:paraId="7CF6C304" w14:textId="77777777" w:rsidR="005E49A7" w:rsidRPr="00D539C1" w:rsidRDefault="005E49A7" w:rsidP="005E49A7">
      <w:pPr>
        <w:widowControl/>
        <w:rPr>
          <w:moveTo w:id="103" w:author="Lin" w:date="2023-06-13T22:19:00Z"/>
          <w:rFonts w:ascii="Times New Roman" w:eastAsia="黑体" w:hAnsi="Times New Roman" w:cs="Times New Roman"/>
          <w:b/>
          <w:kern w:val="0"/>
          <w:sz w:val="30"/>
          <w:szCs w:val="24"/>
        </w:rPr>
      </w:pPr>
      <w:moveToRangeStart w:id="104" w:author="Lin" w:date="2023-06-13T22:19:00Z" w:name="move137587215"/>
      <w:moveTo w:id="105" w:author="Lin" w:date="2023-06-13T22:19:00Z">
        <w:r>
          <w:rPr>
            <w:rFonts w:ascii="Times New Roman" w:eastAsia="黑体" w:hAnsi="Times New Roman" w:cs="Times New Roman"/>
            <w:b/>
            <w:kern w:val="0"/>
            <w:sz w:val="30"/>
            <w:szCs w:val="24"/>
          </w:rPr>
          <w:t>2</w:t>
        </w:r>
        <w:r>
          <w:rPr>
            <w:rFonts w:ascii="Times New Roman" w:eastAsia="黑体" w:hAnsi="Times New Roman" w:cs="Times New Roman" w:hint="eastAsia"/>
            <w:b/>
            <w:kern w:val="0"/>
            <w:sz w:val="30"/>
            <w:szCs w:val="24"/>
          </w:rPr>
          <w:t>智能温室数字孪生模型</w:t>
        </w:r>
      </w:moveTo>
    </w:p>
    <w:p w14:paraId="21A4730E" w14:textId="77777777" w:rsidR="005E49A7" w:rsidRDefault="005E49A7" w:rsidP="005E49A7">
      <w:pPr>
        <w:widowControl/>
        <w:ind w:firstLine="420"/>
        <w:rPr>
          <w:moveTo w:id="106" w:author="Lin" w:date="2023-06-13T22:19:00Z"/>
          <w:rFonts w:ascii="Times New Roman" w:eastAsia="宋体" w:hAnsi="Times New Roman" w:cs="宋体"/>
          <w:kern w:val="0"/>
          <w:sz w:val="24"/>
          <w:szCs w:val="24"/>
        </w:rPr>
      </w:pPr>
      <w:proofErr w:type="gramStart"/>
      <w:moveTo w:id="107" w:author="Lin" w:date="2023-06-13T22:19:00Z">
        <w:r>
          <w:rPr>
            <w:rFonts w:ascii="Times New Roman" w:eastAsia="宋体" w:hAnsi="Times New Roman" w:cs="宋体" w:hint="eastAsia"/>
            <w:kern w:val="0"/>
            <w:sz w:val="24"/>
            <w:szCs w:val="24"/>
          </w:rPr>
          <w:t>温室元</w:t>
        </w:r>
        <w:proofErr w:type="gramEnd"/>
        <w:r>
          <w:rPr>
            <w:rFonts w:ascii="Times New Roman" w:eastAsia="宋体" w:hAnsi="Times New Roman" w:cs="宋体" w:hint="eastAsia"/>
            <w:kern w:val="0"/>
            <w:sz w:val="24"/>
            <w:szCs w:val="24"/>
          </w:rPr>
          <w:t>宇宙是一个庞大且复杂的系统，其核心是</w:t>
        </w:r>
        <w:commentRangeStart w:id="108"/>
        <w:r>
          <w:rPr>
            <w:rFonts w:ascii="Times New Roman" w:eastAsia="宋体" w:hAnsi="Times New Roman" w:cs="宋体" w:hint="eastAsia"/>
            <w:kern w:val="0"/>
            <w:sz w:val="24"/>
            <w:szCs w:val="24"/>
          </w:rPr>
          <w:t>智能温室数字孪生</w:t>
        </w:r>
        <w:commentRangeEnd w:id="108"/>
        <w:r>
          <w:rPr>
            <w:rStyle w:val="af4"/>
          </w:rPr>
          <w:commentReference w:id="108"/>
        </w:r>
        <w:r>
          <w:rPr>
            <w:rFonts w:ascii="Times New Roman" w:eastAsia="宋体" w:hAnsi="Times New Roman" w:cs="宋体" w:hint="eastAsia"/>
            <w:kern w:val="0"/>
            <w:sz w:val="24"/>
            <w:szCs w:val="24"/>
          </w:rPr>
          <w:t>模型。智能温室数字孪生模型包括温室数字双胞胎、作物生长模型和设施控制模块三部分。温室数字双胞胎通过构建三维的农业温室虚拟场景对温室进行监测和管理，从而实现对温室实体进行控制；作物生长模型模拟农作物的生长状态，优化温室生产管理、提高生产效率；设施控制模块结合农作物生长模型，给出最佳的设施调控策略。三个系统共同工作构建智能温室数字孪生模型。</w:t>
        </w:r>
      </w:moveTo>
    </w:p>
    <w:p w14:paraId="3CDEAAA4" w14:textId="77777777" w:rsidR="005E49A7" w:rsidRPr="00484B38" w:rsidRDefault="005E49A7" w:rsidP="005E49A7">
      <w:pPr>
        <w:widowControl/>
        <w:rPr>
          <w:moveTo w:id="109" w:author="Lin" w:date="2023-06-13T22:19:00Z"/>
          <w:rFonts w:ascii="Times New Roman" w:eastAsia="宋体" w:hAnsi="Times New Roman" w:cs="宋体"/>
          <w:kern w:val="0"/>
          <w:sz w:val="24"/>
          <w:szCs w:val="24"/>
        </w:rPr>
      </w:pPr>
      <w:moveTo w:id="110" w:author="Lin" w:date="2023-06-13T22:19:00Z">
        <w:r w:rsidRPr="002A10CD">
          <w:rPr>
            <w:rFonts w:ascii="Times New Roman" w:eastAsia="黑体" w:hAnsi="Times New Roman" w:cs="Times New Roman"/>
            <w:b/>
            <w:noProof/>
            <w:kern w:val="0"/>
            <w:sz w:val="28"/>
            <w:szCs w:val="28"/>
          </w:rPr>
          <mc:AlternateContent>
            <mc:Choice Requires="wps">
              <w:drawing>
                <wp:inline distT="0" distB="0" distL="0" distR="0" wp14:anchorId="39DC2A5A" wp14:editId="4E5186C7">
                  <wp:extent cx="5278120" cy="2477770"/>
                  <wp:effectExtent l="0" t="0" r="0" b="0"/>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2477770"/>
                          </a:xfrm>
                          <a:prstGeom prst="rect">
                            <a:avLst/>
                          </a:prstGeom>
                          <a:solidFill>
                            <a:srgbClr val="FFFFFF"/>
                          </a:solidFill>
                          <a:ln w="9525">
                            <a:noFill/>
                            <a:miter lim="800000"/>
                            <a:headEnd/>
                            <a:tailEnd/>
                          </a:ln>
                        </wps:spPr>
                        <wps:txbx>
                          <w:txbxContent>
                            <w:p w14:paraId="0B57FE79" w14:textId="77777777" w:rsidR="005E49A7" w:rsidRDefault="005E49A7" w:rsidP="005E49A7">
                              <w:pPr>
                                <w:jc w:val="center"/>
                                <w:rPr>
                                  <w:rFonts w:ascii="宋体" w:eastAsia="宋体" w:hAnsi="宋体"/>
                                  <w:szCs w:val="21"/>
                                </w:rPr>
                              </w:pPr>
                              <w:r>
                                <w:rPr>
                                  <w:noProof/>
                                </w:rPr>
                                <w:drawing>
                                  <wp:inline distT="0" distB="0" distL="0" distR="0" wp14:anchorId="1C9008DC" wp14:editId="5CB092A6">
                                    <wp:extent cx="5058897" cy="2010033"/>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3"/>
                                            <a:stretch>
                                              <a:fillRect/>
                                            </a:stretch>
                                          </pic:blipFill>
                                          <pic:spPr>
                                            <a:xfrm>
                                              <a:off x="0" y="0"/>
                                              <a:ext cx="5108009" cy="2029547"/>
                                            </a:xfrm>
                                            <a:prstGeom prst="rect">
                                              <a:avLst/>
                                            </a:prstGeom>
                                          </pic:spPr>
                                        </pic:pic>
                                      </a:graphicData>
                                    </a:graphic>
                                  </wp:inline>
                                </w:drawing>
                              </w:r>
                            </w:p>
                            <w:p w14:paraId="49CA1D9B" w14:textId="77777777" w:rsidR="005E49A7" w:rsidRPr="00706B1E" w:rsidRDefault="005E49A7" w:rsidP="005E49A7">
                              <w:pPr>
                                <w:jc w:val="center"/>
                                <w:rPr>
                                  <w:rFonts w:ascii="宋体" w:eastAsia="宋体" w:hAnsi="宋体" w:cs="Times New Roman"/>
                                  <w:kern w:val="0"/>
                                  <w:szCs w:val="21"/>
                                </w:rPr>
                              </w:pPr>
                              <w:r w:rsidRPr="002A10CD">
                                <w:rPr>
                                  <w:rFonts w:ascii="宋体" w:eastAsia="宋体" w:hAnsi="宋体" w:hint="eastAsia"/>
                                  <w:szCs w:val="21"/>
                                </w:rPr>
                                <w:t>图</w:t>
                              </w:r>
                              <w:r>
                                <w:rPr>
                                  <w:rFonts w:ascii="宋体" w:eastAsia="宋体" w:hAnsi="宋体"/>
                                  <w:szCs w:val="21"/>
                                </w:rPr>
                                <w:t>2</w:t>
                              </w:r>
                              <w:r w:rsidRPr="002A10CD">
                                <w:rPr>
                                  <w:rFonts w:ascii="宋体" w:eastAsia="宋体" w:hAnsi="宋体" w:hint="eastAsia"/>
                                  <w:szCs w:val="21"/>
                                </w:rPr>
                                <w:t xml:space="preserve"> </w:t>
                              </w:r>
                              <w:r w:rsidRPr="005B326D">
                                <w:rPr>
                                  <w:rFonts w:ascii="宋体" w:eastAsia="宋体" w:hAnsi="宋体" w:hint="eastAsia"/>
                                  <w:szCs w:val="21"/>
                                </w:rPr>
                                <w:t>智能温室数字孪生模型</w:t>
                              </w:r>
                            </w:p>
                          </w:txbxContent>
                        </wps:txbx>
                        <wps:bodyPr rot="0" vert="horz" wrap="square" lIns="91440" tIns="45720" rIns="91440" bIns="45720" anchor="t" anchorCtr="0">
                          <a:spAutoFit/>
                        </wps:bodyPr>
                      </wps:wsp>
                    </a:graphicData>
                  </a:graphic>
                </wp:inline>
              </w:drawing>
            </mc:Choice>
            <mc:Fallback>
              <w:pict>
                <v:shape w14:anchorId="39DC2A5A" id="文本框 2" o:spid="_x0000_s1028" type="#_x0000_t202" style="width:415.6pt;height:19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" stroked="f">
                  <v:textbox style="mso-fit-shape-to-text:t">
                    <w:txbxContent>
                      <w:p w14:paraId="0B57FE79" w14:textId="77777777" w:rsidR="005E49A7" w:rsidRDefault="005E49A7" w:rsidP="005E49A7">
                        <w:pPr>
                          <w:jc w:val="center"/>
                          <w:rPr>
                            <w:rFonts w:ascii="宋体" w:eastAsia="宋体" w:hAnsi="宋体"/>
                            <w:szCs w:val="21"/>
                          </w:rPr>
                        </w:pPr>
                        <w:r>
                          <w:rPr>
                            <w:noProof/>
                          </w:rPr>
                          <w:drawing>
                            <wp:inline distT="0" distB="0" distL="0" distR="0" wp14:anchorId="1C9008DC" wp14:editId="5CB092A6">
                              <wp:extent cx="5058897" cy="2010033"/>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3"/>
                                      <a:stretch>
                                        <a:fillRect/>
                                      </a:stretch>
                                    </pic:blipFill>
                                    <pic:spPr>
                                      <a:xfrm>
                                        <a:off x="0" y="0"/>
                                        <a:ext cx="5108009" cy="2029547"/>
                                      </a:xfrm>
                                      <a:prstGeom prst="rect">
                                        <a:avLst/>
                                      </a:prstGeom>
                                    </pic:spPr>
                                  </pic:pic>
                                </a:graphicData>
                              </a:graphic>
                            </wp:inline>
                          </w:drawing>
                        </w:r>
                      </w:p>
                      <w:p w14:paraId="49CA1D9B" w14:textId="77777777" w:rsidR="005E49A7" w:rsidRPr="00706B1E" w:rsidRDefault="005E49A7" w:rsidP="005E49A7">
                        <w:pPr>
                          <w:jc w:val="center"/>
                          <w:rPr>
                            <w:rFonts w:ascii="宋体" w:eastAsia="宋体" w:hAnsi="宋体" w:cs="Times New Roman"/>
                            <w:kern w:val="0"/>
                            <w:szCs w:val="21"/>
                          </w:rPr>
                        </w:pPr>
                        <w:r w:rsidRPr="002A10CD">
                          <w:rPr>
                            <w:rFonts w:ascii="宋体" w:eastAsia="宋体" w:hAnsi="宋体" w:hint="eastAsia"/>
                            <w:szCs w:val="21"/>
                          </w:rPr>
                          <w:t>图</w:t>
                        </w:r>
                        <w:r>
                          <w:rPr>
                            <w:rFonts w:ascii="宋体" w:eastAsia="宋体" w:hAnsi="宋体"/>
                            <w:szCs w:val="21"/>
                          </w:rPr>
                          <w:t>2</w:t>
                        </w:r>
                        <w:r w:rsidRPr="002A10CD">
                          <w:rPr>
                            <w:rFonts w:ascii="宋体" w:eastAsia="宋体" w:hAnsi="宋体" w:hint="eastAsia"/>
                            <w:szCs w:val="21"/>
                          </w:rPr>
                          <w:t xml:space="preserve"> </w:t>
                        </w:r>
                        <w:r w:rsidRPr="005B326D">
                          <w:rPr>
                            <w:rFonts w:ascii="宋体" w:eastAsia="宋体" w:hAnsi="宋体" w:hint="eastAsia"/>
                            <w:szCs w:val="21"/>
                          </w:rPr>
                          <w:t>智能温室数字孪生模型</w:t>
                        </w:r>
                      </w:p>
                    </w:txbxContent>
                  </v:textbox>
                  <w10:anchorlock/>
                </v:shape>
              </w:pict>
            </mc:Fallback>
          </mc:AlternateContent>
        </w:r>
      </w:moveTo>
    </w:p>
    <w:p w14:paraId="45452527" w14:textId="77777777" w:rsidR="005E49A7" w:rsidRDefault="005E49A7" w:rsidP="005E49A7">
      <w:pPr>
        <w:widowControl/>
        <w:rPr>
          <w:moveTo w:id="111" w:author="Lin" w:date="2023-06-13T22:19:00Z"/>
          <w:rFonts w:ascii="Times New Roman" w:eastAsia="黑体" w:hAnsi="Times New Roman" w:cs="Times New Roman"/>
          <w:bCs/>
          <w:kern w:val="0"/>
          <w:sz w:val="28"/>
          <w:szCs w:val="28"/>
        </w:rPr>
      </w:pPr>
      <w:moveTo w:id="112" w:author="Lin" w:date="2023-06-13T22:19:00Z">
        <w:r>
          <w:rPr>
            <w:rFonts w:ascii="Times New Roman" w:eastAsia="黑体" w:hAnsi="Times New Roman" w:cs="Times New Roman"/>
            <w:bCs/>
            <w:kern w:val="0"/>
            <w:sz w:val="28"/>
            <w:szCs w:val="28"/>
          </w:rPr>
          <w:t>2.1</w:t>
        </w:r>
        <w:r>
          <w:rPr>
            <w:rFonts w:ascii="Times New Roman" w:eastAsia="黑体" w:hAnsi="Times New Roman" w:cs="Times New Roman" w:hint="eastAsia"/>
            <w:bCs/>
            <w:kern w:val="0"/>
            <w:sz w:val="28"/>
            <w:szCs w:val="28"/>
          </w:rPr>
          <w:t>作物生长模型</w:t>
        </w:r>
      </w:moveTo>
    </w:p>
    <w:p w14:paraId="08AF1F44" w14:textId="77777777" w:rsidR="005E49A7" w:rsidRDefault="005E49A7" w:rsidP="005E49A7">
      <w:pPr>
        <w:widowControl/>
        <w:ind w:firstLine="420"/>
        <w:rPr>
          <w:moveTo w:id="113" w:author="Lin" w:date="2023-06-13T22:19:00Z"/>
          <w:rFonts w:ascii="Times New Roman" w:eastAsia="宋体" w:hAnsi="Times New Roman" w:cs="宋体"/>
          <w:kern w:val="0"/>
          <w:sz w:val="24"/>
          <w:szCs w:val="24"/>
        </w:rPr>
      </w:pPr>
      <w:moveTo w:id="114" w:author="Lin" w:date="2023-06-13T22:19:00Z">
        <w:r>
          <w:rPr>
            <w:rFonts w:ascii="Times New Roman" w:eastAsia="宋体" w:hAnsi="Times New Roman" w:cs="宋体" w:hint="eastAsia"/>
            <w:kern w:val="0"/>
            <w:sz w:val="24"/>
            <w:szCs w:val="24"/>
          </w:rPr>
          <w:t>农作物生长模型是</w:t>
        </w:r>
        <w:r w:rsidRPr="00574F18">
          <w:rPr>
            <w:rFonts w:ascii="Times New Roman" w:eastAsia="宋体" w:hAnsi="Times New Roman" w:cs="宋体" w:hint="eastAsia"/>
            <w:kern w:val="0"/>
            <w:sz w:val="24"/>
            <w:szCs w:val="24"/>
          </w:rPr>
          <w:t>用数值模拟</w:t>
        </w:r>
        <w:r>
          <w:rPr>
            <w:rFonts w:ascii="Times New Roman" w:eastAsia="宋体" w:hAnsi="Times New Roman" w:cs="宋体" w:hint="eastAsia"/>
            <w:kern w:val="0"/>
            <w:sz w:val="24"/>
            <w:szCs w:val="24"/>
          </w:rPr>
          <w:t>、</w:t>
        </w:r>
        <w:r w:rsidRPr="00574F18">
          <w:rPr>
            <w:rFonts w:ascii="Times New Roman" w:eastAsia="宋体" w:hAnsi="Times New Roman" w:cs="宋体" w:hint="eastAsia"/>
            <w:kern w:val="0"/>
            <w:sz w:val="24"/>
            <w:szCs w:val="24"/>
          </w:rPr>
          <w:t>预测作物整个生长过程</w:t>
        </w:r>
        <w:r>
          <w:rPr>
            <w:rFonts w:ascii="Times New Roman" w:eastAsia="宋体" w:hAnsi="Times New Roman" w:cs="宋体" w:hint="eastAsia"/>
            <w:kern w:val="0"/>
            <w:sz w:val="24"/>
            <w:szCs w:val="24"/>
          </w:rPr>
          <w:t>的数字化模型，由计算机生成并作为专家系统，用于指导农业生产过程。通过作物生长模型，农业生产者能够预测作物的生长趋势，优化生产管理，提高生产效率，降低资源浪费和环境污染。农作物生长模型常常作为辅助决策工具，帮助农业生产者更好的理解作物生长的规律和需求。</w:t>
        </w:r>
      </w:moveTo>
    </w:p>
    <w:p w14:paraId="414F1BDD" w14:textId="77777777" w:rsidR="005E49A7" w:rsidRDefault="005E49A7" w:rsidP="005E49A7">
      <w:pPr>
        <w:widowControl/>
        <w:ind w:firstLine="420"/>
        <w:rPr>
          <w:moveTo w:id="115" w:author="Lin" w:date="2023-06-13T22:19:00Z"/>
          <w:rFonts w:ascii="Times New Roman" w:eastAsia="黑体" w:hAnsi="Times New Roman" w:cs="Times New Roman"/>
          <w:bCs/>
          <w:kern w:val="0"/>
          <w:sz w:val="28"/>
          <w:szCs w:val="28"/>
        </w:rPr>
      </w:pPr>
      <w:moveTo w:id="116" w:author="Lin" w:date="2023-06-13T22:19:00Z">
        <w:r>
          <w:rPr>
            <w:rFonts w:ascii="Times New Roman" w:eastAsia="宋体" w:hAnsi="Times New Roman" w:cs="宋体" w:hint="eastAsia"/>
            <w:kern w:val="0"/>
            <w:sz w:val="24"/>
            <w:szCs w:val="24"/>
          </w:rPr>
          <w:t>本研究提出的农作物生长模型依据农作物种类而建，结合温室生产过程中的多种环境参数，以农作物生长过程中的生长情况和环境数据构建而成。此外，元宇宙系统还会生成农作物的虚拟孪生体，以更清楚地展示农作物的生长情况。</w:t>
        </w:r>
      </w:moveTo>
    </w:p>
    <w:p w14:paraId="12ECD4EA" w14:textId="77777777" w:rsidR="005E49A7" w:rsidRDefault="005E49A7" w:rsidP="005E49A7">
      <w:pPr>
        <w:widowControl/>
        <w:rPr>
          <w:moveTo w:id="117" w:author="Lin" w:date="2023-06-13T22:19:00Z"/>
          <w:rFonts w:ascii="Times New Roman" w:eastAsia="黑体" w:hAnsi="Times New Roman" w:cs="Times New Roman"/>
          <w:bCs/>
          <w:kern w:val="0"/>
          <w:sz w:val="28"/>
          <w:szCs w:val="28"/>
        </w:rPr>
      </w:pPr>
      <w:moveTo w:id="118" w:author="Lin" w:date="2023-06-13T22:19:00Z">
        <w:r>
          <w:rPr>
            <w:rFonts w:ascii="Times New Roman" w:eastAsia="黑体" w:hAnsi="Times New Roman" w:cs="Times New Roman"/>
            <w:bCs/>
            <w:kern w:val="0"/>
            <w:sz w:val="28"/>
            <w:szCs w:val="28"/>
          </w:rPr>
          <w:t>2.2</w:t>
        </w:r>
        <w:r>
          <w:rPr>
            <w:rFonts w:ascii="Times New Roman" w:eastAsia="黑体" w:hAnsi="Times New Roman" w:cs="Times New Roman" w:hint="eastAsia"/>
            <w:bCs/>
            <w:kern w:val="0"/>
            <w:sz w:val="28"/>
            <w:szCs w:val="28"/>
          </w:rPr>
          <w:t>设施控制模块</w:t>
        </w:r>
      </w:moveTo>
    </w:p>
    <w:p w14:paraId="22B0D081" w14:textId="77777777" w:rsidR="005E49A7" w:rsidRDefault="005E49A7" w:rsidP="005E49A7">
      <w:pPr>
        <w:widowControl/>
        <w:ind w:firstLine="420"/>
        <w:rPr>
          <w:moveTo w:id="119" w:author="Lin" w:date="2023-06-13T22:19:00Z"/>
          <w:rFonts w:ascii="Times New Roman" w:eastAsia="宋体" w:hAnsi="Times New Roman" w:cs="宋体"/>
          <w:kern w:val="0"/>
          <w:sz w:val="24"/>
          <w:szCs w:val="24"/>
        </w:rPr>
      </w:pPr>
      <w:moveTo w:id="120" w:author="Lin" w:date="2023-06-13T22:19:00Z">
        <w:r w:rsidRPr="00C3795A">
          <w:rPr>
            <w:rFonts w:ascii="Times New Roman" w:eastAsia="宋体" w:hAnsi="Times New Roman" w:cs="宋体" w:hint="eastAsia"/>
            <w:kern w:val="0"/>
            <w:sz w:val="24"/>
            <w:szCs w:val="24"/>
          </w:rPr>
          <w:t>设备调控模</w:t>
        </w:r>
        <w:r>
          <w:rPr>
            <w:rFonts w:ascii="Times New Roman" w:eastAsia="宋体" w:hAnsi="Times New Roman" w:cs="宋体" w:hint="eastAsia"/>
            <w:kern w:val="0"/>
            <w:sz w:val="24"/>
            <w:szCs w:val="24"/>
          </w:rPr>
          <w:t>块是温室调控算法的具象化表现，</w:t>
        </w:r>
        <w:r w:rsidRPr="00C3795A">
          <w:rPr>
            <w:rFonts w:ascii="Times New Roman" w:eastAsia="宋体" w:hAnsi="Times New Roman" w:cs="宋体" w:hint="eastAsia"/>
            <w:kern w:val="0"/>
            <w:sz w:val="24"/>
            <w:szCs w:val="24"/>
          </w:rPr>
          <w:t>用以</w:t>
        </w:r>
        <w:r>
          <w:rPr>
            <w:rFonts w:ascii="Times New Roman" w:eastAsia="宋体" w:hAnsi="Times New Roman" w:cs="宋体" w:hint="eastAsia"/>
            <w:kern w:val="0"/>
            <w:sz w:val="24"/>
            <w:szCs w:val="24"/>
          </w:rPr>
          <w:t>自动调控温室的环境参数，确保农作物时刻处于最佳的生长状态。设备</w:t>
        </w:r>
        <w:r w:rsidRPr="00C3795A">
          <w:rPr>
            <w:rFonts w:ascii="Times New Roman" w:eastAsia="宋体" w:hAnsi="Times New Roman" w:cs="宋体" w:hint="eastAsia"/>
            <w:kern w:val="0"/>
            <w:sz w:val="24"/>
            <w:szCs w:val="24"/>
          </w:rPr>
          <w:t>调控模组包括效应调节模块、调控指令模块和风险评估报警系统；效应调节模块</w:t>
        </w:r>
        <w:r>
          <w:rPr>
            <w:rFonts w:ascii="Times New Roman" w:eastAsia="宋体" w:hAnsi="Times New Roman" w:cs="宋体" w:hint="eastAsia"/>
            <w:kern w:val="0"/>
            <w:sz w:val="24"/>
            <w:szCs w:val="24"/>
          </w:rPr>
          <w:t>代表的是设备对某一环境指标的调控</w:t>
        </w:r>
        <w:r>
          <w:rPr>
            <w:rFonts w:ascii="Times New Roman" w:eastAsia="宋体" w:hAnsi="Times New Roman" w:cs="宋体" w:hint="eastAsia"/>
            <w:kern w:val="0"/>
            <w:sz w:val="24"/>
            <w:szCs w:val="24"/>
          </w:rPr>
          <w:lastRenderedPageBreak/>
          <w:t>能力，其</w:t>
        </w:r>
        <w:r w:rsidRPr="00C3795A">
          <w:rPr>
            <w:rFonts w:ascii="Times New Roman" w:eastAsia="宋体" w:hAnsi="Times New Roman" w:cs="宋体" w:hint="eastAsia"/>
            <w:kern w:val="0"/>
            <w:sz w:val="24"/>
            <w:szCs w:val="24"/>
          </w:rPr>
          <w:t>根据专家知识、环境数据和历史决策生成</w:t>
        </w:r>
        <w:r>
          <w:rPr>
            <w:rFonts w:ascii="Times New Roman" w:eastAsia="宋体" w:hAnsi="Times New Roman" w:cs="宋体" w:hint="eastAsia"/>
            <w:kern w:val="0"/>
            <w:sz w:val="24"/>
            <w:szCs w:val="24"/>
          </w:rPr>
          <w:t>的；</w:t>
        </w:r>
        <w:r w:rsidRPr="00C3795A">
          <w:rPr>
            <w:rFonts w:ascii="Times New Roman" w:eastAsia="宋体" w:hAnsi="Times New Roman" w:cs="宋体" w:hint="eastAsia"/>
            <w:kern w:val="0"/>
            <w:sz w:val="24"/>
            <w:szCs w:val="24"/>
          </w:rPr>
          <w:t>调控指令模块根据效应模块的信息和当前温室环境数据</w:t>
        </w:r>
        <w:r>
          <w:rPr>
            <w:rFonts w:ascii="Times New Roman" w:eastAsia="宋体" w:hAnsi="Times New Roman" w:cs="宋体" w:hint="eastAsia"/>
            <w:kern w:val="0"/>
            <w:sz w:val="24"/>
            <w:szCs w:val="24"/>
          </w:rPr>
          <w:t>，结合温室中的设备生成设备的调控指令；风险报警系统则是判断当前环境和调控指令是否有潜在的风险。</w:t>
        </w:r>
      </w:moveTo>
    </w:p>
    <w:p w14:paraId="743BA0E1" w14:textId="77777777" w:rsidR="005E49A7" w:rsidRDefault="005E49A7" w:rsidP="005E49A7">
      <w:pPr>
        <w:widowControl/>
        <w:ind w:firstLine="420"/>
        <w:rPr>
          <w:moveTo w:id="121" w:author="Lin" w:date="2023-06-13T22:19:00Z"/>
          <w:rFonts w:ascii="Times New Roman" w:eastAsia="宋体" w:hAnsi="Times New Roman" w:cs="宋体"/>
          <w:kern w:val="0"/>
          <w:sz w:val="24"/>
          <w:szCs w:val="24"/>
        </w:rPr>
      </w:pPr>
      <w:moveTo w:id="122" w:author="Lin" w:date="2023-06-13T22:19:00Z">
        <w:r>
          <w:rPr>
            <w:rFonts w:ascii="Times New Roman" w:eastAsia="宋体" w:hAnsi="Times New Roman" w:cs="宋体" w:hint="eastAsia"/>
            <w:kern w:val="0"/>
            <w:sz w:val="24"/>
            <w:szCs w:val="24"/>
          </w:rPr>
          <w:t>调控模块依据温室内的调控设备生成，体现了通过对多种机器人和设备协同调控能力的计算，下达最佳的调控指令集。调控指令集包括需要执行的设备数量、协同工作流程和执行时间。设施调控模块是智能温室数字孪生模型的智能大脑，用于判断最佳的调控指令和最佳的作物生长状态。调控模块</w:t>
        </w:r>
      </w:moveTo>
    </w:p>
    <w:p w14:paraId="2E97C489" w14:textId="77777777" w:rsidR="005E49A7" w:rsidRPr="005B326D" w:rsidRDefault="005E49A7" w:rsidP="005E49A7">
      <w:pPr>
        <w:widowControl/>
        <w:rPr>
          <w:moveTo w:id="123" w:author="Lin" w:date="2023-06-13T22:19:00Z"/>
          <w:rFonts w:ascii="Times New Roman" w:eastAsia="黑体" w:hAnsi="Times New Roman" w:cs="Times New Roman"/>
          <w:bCs/>
          <w:kern w:val="0"/>
          <w:sz w:val="28"/>
          <w:szCs w:val="28"/>
        </w:rPr>
      </w:pPr>
      <w:moveTo w:id="124" w:author="Lin" w:date="2023-06-13T22:19:00Z">
        <w:r>
          <w:rPr>
            <w:rFonts w:ascii="Times New Roman" w:eastAsia="黑体" w:hAnsi="Times New Roman" w:cs="Times New Roman"/>
            <w:bCs/>
            <w:kern w:val="0"/>
            <w:sz w:val="28"/>
            <w:szCs w:val="28"/>
          </w:rPr>
          <w:t>2</w:t>
        </w:r>
        <w:r w:rsidRPr="005B326D">
          <w:rPr>
            <w:rFonts w:ascii="Times New Roman" w:eastAsia="黑体" w:hAnsi="Times New Roman" w:cs="Times New Roman"/>
            <w:bCs/>
            <w:kern w:val="0"/>
            <w:sz w:val="28"/>
            <w:szCs w:val="28"/>
          </w:rPr>
          <w:t>.</w:t>
        </w:r>
        <w:r>
          <w:rPr>
            <w:rFonts w:ascii="Times New Roman" w:eastAsia="黑体" w:hAnsi="Times New Roman" w:cs="Times New Roman"/>
            <w:bCs/>
            <w:kern w:val="0"/>
            <w:sz w:val="28"/>
            <w:szCs w:val="28"/>
          </w:rPr>
          <w:t>3</w:t>
        </w:r>
        <w:r w:rsidRPr="005B326D">
          <w:rPr>
            <w:rFonts w:ascii="Times New Roman" w:eastAsia="黑体" w:hAnsi="Times New Roman" w:cs="Times New Roman" w:hint="eastAsia"/>
            <w:bCs/>
            <w:kern w:val="0"/>
            <w:sz w:val="28"/>
            <w:szCs w:val="28"/>
          </w:rPr>
          <w:t>温室数字双胞胎</w:t>
        </w:r>
      </w:moveTo>
    </w:p>
    <w:p w14:paraId="0F5B8BB9" w14:textId="77777777" w:rsidR="005E49A7" w:rsidRDefault="005E49A7" w:rsidP="005E49A7">
      <w:pPr>
        <w:widowControl/>
        <w:ind w:firstLine="420"/>
        <w:rPr>
          <w:moveTo w:id="125" w:author="Lin" w:date="2023-06-13T22:19:00Z"/>
          <w:rFonts w:ascii="Times New Roman" w:eastAsia="宋体" w:hAnsi="Times New Roman" w:cs="宋体"/>
          <w:kern w:val="0"/>
          <w:sz w:val="24"/>
          <w:szCs w:val="24"/>
        </w:rPr>
      </w:pPr>
      <w:moveTo w:id="126" w:author="Lin" w:date="2023-06-13T22:19:00Z">
        <w:r>
          <w:rPr>
            <w:rFonts w:ascii="Times New Roman" w:eastAsia="宋体" w:hAnsi="Times New Roman" w:cs="宋体" w:hint="eastAsia"/>
            <w:kern w:val="0"/>
            <w:sz w:val="24"/>
            <w:szCs w:val="24"/>
          </w:rPr>
          <w:t>温室数字双胞胎是智能温室在虚拟空间的全等复制体，其通过物联网、三维建模等技术，实现对作物温室的监测、控制和管理。其中包括虚拟植物、虚拟设备、虚拟温室场景。</w:t>
        </w:r>
      </w:moveTo>
    </w:p>
    <w:p w14:paraId="460BE46A" w14:textId="77777777" w:rsidR="005E49A7" w:rsidRDefault="005E49A7" w:rsidP="005E49A7">
      <w:pPr>
        <w:widowControl/>
        <w:ind w:firstLine="420"/>
        <w:rPr>
          <w:moveTo w:id="127" w:author="Lin" w:date="2023-06-13T22:19:00Z"/>
          <w:rFonts w:ascii="Times New Roman" w:eastAsia="宋体" w:hAnsi="Times New Roman" w:cs="宋体"/>
          <w:kern w:val="0"/>
          <w:sz w:val="24"/>
          <w:szCs w:val="24"/>
        </w:rPr>
      </w:pPr>
      <w:moveTo w:id="128" w:author="Lin" w:date="2023-06-13T22:19:00Z">
        <w:r>
          <w:rPr>
            <w:rFonts w:ascii="Times New Roman" w:eastAsia="宋体" w:hAnsi="Times New Roman" w:cs="宋体" w:hint="eastAsia"/>
            <w:kern w:val="0"/>
            <w:sz w:val="24"/>
            <w:szCs w:val="24"/>
          </w:rPr>
          <w:t>虚拟植物</w:t>
        </w:r>
        <w:r w:rsidRPr="00484B38">
          <w:rPr>
            <w:rFonts w:ascii="Times New Roman" w:eastAsia="宋体" w:hAnsi="Times New Roman" w:cs="宋体" w:hint="eastAsia"/>
            <w:kern w:val="0"/>
            <w:sz w:val="24"/>
            <w:szCs w:val="24"/>
          </w:rPr>
          <w:t>根据农作物生长模型数字建模而成，包含该农作物的</w:t>
        </w:r>
        <w:r>
          <w:rPr>
            <w:rFonts w:ascii="Times New Roman" w:eastAsia="宋体" w:hAnsi="Times New Roman" w:cs="宋体" w:hint="eastAsia"/>
            <w:kern w:val="0"/>
            <w:sz w:val="24"/>
            <w:szCs w:val="24"/>
          </w:rPr>
          <w:t>生长</w:t>
        </w:r>
        <w:r w:rsidRPr="00484B38">
          <w:rPr>
            <w:rFonts w:ascii="Times New Roman" w:eastAsia="宋体" w:hAnsi="Times New Roman" w:cs="宋体" w:hint="eastAsia"/>
            <w:kern w:val="0"/>
            <w:sz w:val="24"/>
            <w:szCs w:val="24"/>
          </w:rPr>
          <w:t>信息</w:t>
        </w:r>
        <w:r>
          <w:rPr>
            <w:rFonts w:ascii="Times New Roman" w:eastAsia="宋体" w:hAnsi="Times New Roman" w:cs="宋体" w:hint="eastAsia"/>
            <w:kern w:val="0"/>
            <w:sz w:val="24"/>
            <w:szCs w:val="24"/>
          </w:rPr>
          <w:t>和外观展示。通过对虚拟植物进行监测可以对</w:t>
        </w:r>
        <w:r w:rsidRPr="00484B38">
          <w:rPr>
            <w:rFonts w:ascii="Times New Roman" w:eastAsia="宋体" w:hAnsi="Times New Roman" w:cs="宋体" w:hint="eastAsia"/>
            <w:kern w:val="0"/>
            <w:sz w:val="24"/>
            <w:szCs w:val="24"/>
          </w:rPr>
          <w:t>农作物的生长情况</w:t>
        </w:r>
        <w:r>
          <w:rPr>
            <w:rFonts w:ascii="Times New Roman" w:eastAsia="宋体" w:hAnsi="Times New Roman" w:cs="宋体" w:hint="eastAsia"/>
            <w:kern w:val="0"/>
            <w:sz w:val="24"/>
            <w:szCs w:val="24"/>
          </w:rPr>
          <w:t>做出判断。虚拟植物是温室数字双胞胎进行模拟和调控的基础。</w:t>
        </w:r>
      </w:moveTo>
    </w:p>
    <w:p w14:paraId="514696CA" w14:textId="77777777" w:rsidR="005E49A7" w:rsidRPr="00484B38" w:rsidRDefault="005E49A7" w:rsidP="005E49A7">
      <w:pPr>
        <w:widowControl/>
        <w:ind w:firstLine="420"/>
        <w:rPr>
          <w:moveTo w:id="129" w:author="Lin" w:date="2023-06-13T22:19:00Z"/>
          <w:rFonts w:ascii="Times New Roman" w:eastAsia="宋体" w:hAnsi="Times New Roman" w:cs="宋体"/>
          <w:kern w:val="0"/>
          <w:sz w:val="24"/>
          <w:szCs w:val="24"/>
        </w:rPr>
      </w:pPr>
      <w:moveTo w:id="130" w:author="Lin" w:date="2023-06-13T22:19:00Z">
        <w:r w:rsidRPr="00484B38">
          <w:rPr>
            <w:rFonts w:ascii="Times New Roman" w:eastAsia="宋体" w:hAnsi="Times New Roman" w:cs="宋体" w:hint="eastAsia"/>
            <w:kern w:val="0"/>
            <w:sz w:val="24"/>
            <w:szCs w:val="24"/>
          </w:rPr>
          <w:t>虚拟设备是</w:t>
        </w:r>
        <w:r>
          <w:rPr>
            <w:rFonts w:ascii="Times New Roman" w:eastAsia="宋体" w:hAnsi="Times New Roman" w:cs="宋体" w:hint="eastAsia"/>
            <w:kern w:val="0"/>
            <w:sz w:val="24"/>
            <w:szCs w:val="24"/>
          </w:rPr>
          <w:t>温室内机器人或设备的虚拟复制体，例如</w:t>
        </w:r>
        <w:r w:rsidRPr="00484B38">
          <w:rPr>
            <w:rFonts w:ascii="Times New Roman" w:eastAsia="宋体" w:hAnsi="Times New Roman" w:cs="宋体" w:hint="eastAsia"/>
            <w:kern w:val="0"/>
            <w:sz w:val="24"/>
            <w:szCs w:val="24"/>
          </w:rPr>
          <w:t>风机、卷帘、湿帘、补光灯等温室中的调控设备</w:t>
        </w:r>
        <w:r>
          <w:rPr>
            <w:rFonts w:ascii="Times New Roman" w:eastAsia="宋体" w:hAnsi="Times New Roman" w:cs="宋体" w:hint="eastAsia"/>
            <w:kern w:val="0"/>
            <w:sz w:val="24"/>
            <w:szCs w:val="24"/>
          </w:rPr>
          <w:t>。</w:t>
        </w:r>
        <w:r w:rsidRPr="00484B38">
          <w:rPr>
            <w:rFonts w:ascii="Times New Roman" w:eastAsia="宋体" w:hAnsi="Times New Roman" w:cs="宋体" w:hint="eastAsia"/>
            <w:kern w:val="0"/>
            <w:sz w:val="24"/>
            <w:szCs w:val="24"/>
          </w:rPr>
          <w:t>虚拟设备</w:t>
        </w:r>
        <w:r>
          <w:rPr>
            <w:rFonts w:ascii="Times New Roman" w:eastAsia="宋体" w:hAnsi="Times New Roman" w:cs="宋体" w:hint="eastAsia"/>
            <w:kern w:val="0"/>
            <w:sz w:val="24"/>
            <w:szCs w:val="24"/>
          </w:rPr>
          <w:t>不仅展示这些设备的外观，</w:t>
        </w:r>
        <w:r w:rsidRPr="00484B38">
          <w:rPr>
            <w:rFonts w:ascii="Times New Roman" w:eastAsia="宋体" w:hAnsi="Times New Roman" w:cs="宋体" w:hint="eastAsia"/>
            <w:kern w:val="0"/>
            <w:sz w:val="24"/>
            <w:szCs w:val="24"/>
          </w:rPr>
          <w:t>还包含</w:t>
        </w:r>
        <w:r>
          <w:rPr>
            <w:rFonts w:ascii="Times New Roman" w:eastAsia="宋体" w:hAnsi="Times New Roman" w:cs="宋体" w:hint="eastAsia"/>
            <w:kern w:val="0"/>
            <w:sz w:val="24"/>
            <w:szCs w:val="24"/>
          </w:rPr>
          <w:t>了该设备在设施控制模块生成的</w:t>
        </w:r>
        <w:r w:rsidRPr="00484B38">
          <w:rPr>
            <w:rFonts w:ascii="Times New Roman" w:eastAsia="宋体" w:hAnsi="Times New Roman" w:cs="宋体" w:hint="eastAsia"/>
            <w:kern w:val="0"/>
            <w:sz w:val="24"/>
            <w:szCs w:val="24"/>
          </w:rPr>
          <w:t>效应参数。虚拟设备可以用于实时检测设备的工作状态，并模拟调控指令对温室的影响</w:t>
        </w:r>
        <w:r>
          <w:rPr>
            <w:rFonts w:ascii="Times New Roman" w:eastAsia="宋体" w:hAnsi="Times New Roman" w:cs="宋体" w:hint="eastAsia"/>
            <w:kern w:val="0"/>
            <w:sz w:val="24"/>
            <w:szCs w:val="24"/>
          </w:rPr>
          <w:t>。</w:t>
        </w:r>
        <w:r w:rsidRPr="00484B38">
          <w:rPr>
            <w:rFonts w:ascii="Times New Roman" w:eastAsia="宋体" w:hAnsi="Times New Roman" w:cs="宋体" w:hint="eastAsia"/>
            <w:kern w:val="0"/>
            <w:sz w:val="24"/>
            <w:szCs w:val="24"/>
          </w:rPr>
          <w:t>虚拟设备</w:t>
        </w:r>
        <w:r>
          <w:rPr>
            <w:rFonts w:ascii="Times New Roman" w:eastAsia="宋体" w:hAnsi="Times New Roman" w:cs="宋体" w:hint="eastAsia"/>
            <w:kern w:val="0"/>
            <w:sz w:val="24"/>
            <w:szCs w:val="24"/>
          </w:rPr>
          <w:t>是温室数字双胞胎的核心功能。</w:t>
        </w:r>
      </w:moveTo>
    </w:p>
    <w:p w14:paraId="1C13ACE2" w14:textId="77777777" w:rsidR="005E49A7" w:rsidRPr="003661C6" w:rsidRDefault="005E49A7" w:rsidP="005E49A7">
      <w:pPr>
        <w:widowControl/>
        <w:ind w:firstLine="420"/>
        <w:rPr>
          <w:moveTo w:id="131" w:author="Lin" w:date="2023-06-13T22:19:00Z"/>
          <w:rFonts w:ascii="Times New Roman" w:eastAsia="宋体" w:hAnsi="Times New Roman" w:cs="宋体"/>
          <w:kern w:val="0"/>
          <w:sz w:val="24"/>
          <w:szCs w:val="24"/>
        </w:rPr>
      </w:pPr>
      <w:moveTo w:id="132" w:author="Lin" w:date="2023-06-13T22:19:00Z">
        <w:r w:rsidRPr="00484B38">
          <w:rPr>
            <w:rFonts w:ascii="Times New Roman" w:eastAsia="宋体" w:hAnsi="Times New Roman" w:cs="宋体" w:hint="eastAsia"/>
            <w:kern w:val="0"/>
            <w:sz w:val="24"/>
            <w:szCs w:val="24"/>
          </w:rPr>
          <w:t>虚拟温室模型是温室</w:t>
        </w:r>
        <w:r>
          <w:rPr>
            <w:rFonts w:ascii="Times New Roman" w:eastAsia="宋体" w:hAnsi="Times New Roman" w:cs="宋体" w:hint="eastAsia"/>
            <w:kern w:val="0"/>
            <w:sz w:val="24"/>
            <w:szCs w:val="24"/>
          </w:rPr>
          <w:t>本体的虚拟复制体</w:t>
        </w:r>
        <w:r w:rsidRPr="00484B38">
          <w:rPr>
            <w:rFonts w:ascii="Times New Roman" w:eastAsia="宋体" w:hAnsi="Times New Roman" w:cs="宋体" w:hint="eastAsia"/>
            <w:kern w:val="0"/>
            <w:sz w:val="24"/>
            <w:szCs w:val="24"/>
          </w:rPr>
          <w:t>，</w:t>
        </w:r>
        <w:r>
          <w:rPr>
            <w:rFonts w:ascii="Times New Roman" w:eastAsia="宋体" w:hAnsi="Times New Roman" w:cs="宋体" w:hint="eastAsia"/>
            <w:kern w:val="0"/>
            <w:sz w:val="24"/>
            <w:szCs w:val="24"/>
          </w:rPr>
          <w:t>主要展示温室的外观和地理位置</w:t>
        </w:r>
        <w:r w:rsidRPr="00484B38">
          <w:rPr>
            <w:rFonts w:ascii="Times New Roman" w:eastAsia="宋体" w:hAnsi="Times New Roman" w:cs="宋体" w:hint="eastAsia"/>
            <w:kern w:val="0"/>
            <w:sz w:val="24"/>
            <w:szCs w:val="24"/>
          </w:rPr>
          <w:t>，在此基础上添加虚拟农作物和虚拟设备。当调控指令模块生成设备调控指令后，虚拟温室</w:t>
        </w:r>
        <w:r>
          <w:rPr>
            <w:rFonts w:ascii="Times New Roman" w:eastAsia="宋体" w:hAnsi="Times New Roman" w:cs="宋体" w:hint="eastAsia"/>
            <w:kern w:val="0"/>
            <w:sz w:val="24"/>
            <w:szCs w:val="24"/>
          </w:rPr>
          <w:t>会</w:t>
        </w:r>
        <w:r w:rsidRPr="00484B38">
          <w:rPr>
            <w:rFonts w:ascii="Times New Roman" w:eastAsia="宋体" w:hAnsi="Times New Roman" w:cs="宋体" w:hint="eastAsia"/>
            <w:kern w:val="0"/>
            <w:sz w:val="24"/>
            <w:szCs w:val="24"/>
          </w:rPr>
          <w:t>模拟设备调控指令运行，风险评估报警系统判断是否存在潜在风险</w:t>
        </w:r>
        <w:r>
          <w:rPr>
            <w:rFonts w:ascii="Times New Roman" w:eastAsia="宋体" w:hAnsi="Times New Roman" w:cs="宋体" w:hint="eastAsia"/>
            <w:kern w:val="0"/>
            <w:sz w:val="24"/>
            <w:szCs w:val="24"/>
          </w:rPr>
          <w:t>。虚拟温室是温室数字双胞胎最直观的展示。</w:t>
        </w:r>
      </w:moveTo>
    </w:p>
    <w:moveToRangeEnd w:id="104"/>
    <w:p w14:paraId="0334115B" w14:textId="77777777" w:rsidR="005E49A7" w:rsidRDefault="005E49A7" w:rsidP="006A0516">
      <w:pPr>
        <w:widowControl/>
        <w:rPr>
          <w:ins w:id="133" w:author="Lin" w:date="2023-06-13T01:35:00Z"/>
          <w:rFonts w:ascii="Times New Roman" w:eastAsia="黑体" w:hAnsi="Times New Roman" w:cs="Times New Roman" w:hint="eastAsia"/>
          <w:b/>
          <w:kern w:val="0"/>
          <w:sz w:val="28"/>
          <w:szCs w:val="28"/>
        </w:rPr>
      </w:pPr>
    </w:p>
    <w:p w14:paraId="00B5E725" w14:textId="2ED51939" w:rsidR="006A0516" w:rsidRPr="00446005" w:rsidRDefault="006A0516" w:rsidP="006A0516">
      <w:pPr>
        <w:widowControl/>
        <w:rPr>
          <w:rFonts w:ascii="Times New Roman" w:eastAsia="黑体" w:hAnsi="Times New Roman" w:cs="Times New Roman"/>
          <w:b/>
          <w:kern w:val="0"/>
          <w:sz w:val="28"/>
          <w:szCs w:val="28"/>
        </w:rPr>
      </w:pPr>
      <w:commentRangeStart w:id="134"/>
      <w:r>
        <w:rPr>
          <w:rFonts w:ascii="Times New Roman" w:eastAsia="黑体" w:hAnsi="Times New Roman" w:cs="Times New Roman"/>
          <w:b/>
          <w:kern w:val="0"/>
          <w:sz w:val="28"/>
          <w:szCs w:val="28"/>
        </w:rPr>
        <w:t>4</w:t>
      </w:r>
      <w:r w:rsidRPr="00446005">
        <w:rPr>
          <w:rFonts w:ascii="Times New Roman" w:eastAsia="黑体" w:hAnsi="Times New Roman" w:cs="Times New Roman"/>
          <w:b/>
          <w:kern w:val="0"/>
          <w:sz w:val="28"/>
          <w:szCs w:val="28"/>
        </w:rPr>
        <w:t>.</w:t>
      </w:r>
      <w:r>
        <w:rPr>
          <w:rFonts w:ascii="Times New Roman" w:eastAsia="黑体" w:hAnsi="Times New Roman" w:cs="Times New Roman"/>
          <w:b/>
          <w:kern w:val="0"/>
          <w:sz w:val="28"/>
          <w:szCs w:val="28"/>
        </w:rPr>
        <w:t>1</w:t>
      </w:r>
      <w:r>
        <w:rPr>
          <w:rFonts w:ascii="Times New Roman" w:eastAsia="黑体" w:hAnsi="Times New Roman" w:cs="Times New Roman" w:hint="eastAsia"/>
          <w:b/>
          <w:kern w:val="0"/>
          <w:sz w:val="28"/>
          <w:szCs w:val="28"/>
        </w:rPr>
        <w:t>温室智能管理系统</w:t>
      </w:r>
    </w:p>
    <w:p w14:paraId="3F0AD89F" w14:textId="7CF9248C" w:rsidR="00DF5D44" w:rsidRDefault="00F837DB" w:rsidP="002C2CA7">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温室智能管理系统</w:t>
      </w:r>
      <w:r w:rsidR="00DF5D44">
        <w:rPr>
          <w:rFonts w:ascii="Times New Roman" w:eastAsia="宋体" w:hAnsi="Times New Roman" w:cs="宋体" w:hint="eastAsia"/>
          <w:kern w:val="0"/>
          <w:sz w:val="24"/>
          <w:szCs w:val="24"/>
        </w:rPr>
        <w:t>是农业元宇宙的基础，是温室产业链的生产端。</w:t>
      </w:r>
      <w:r w:rsidR="004F4DF1">
        <w:rPr>
          <w:rFonts w:ascii="Times New Roman" w:eastAsia="宋体" w:hAnsi="Times New Roman" w:cs="宋体" w:hint="eastAsia"/>
          <w:kern w:val="0"/>
          <w:sz w:val="24"/>
          <w:szCs w:val="24"/>
        </w:rPr>
        <w:t>温室智能管理系统通过虚拟温室和温室实体之间的交互，为温室设备提供调控指令，确保温室生产处于最佳状态，为整个温室产业</w:t>
      </w:r>
      <w:proofErr w:type="gramStart"/>
      <w:r w:rsidR="004F4DF1">
        <w:rPr>
          <w:rFonts w:ascii="Times New Roman" w:eastAsia="宋体" w:hAnsi="Times New Roman" w:cs="宋体" w:hint="eastAsia"/>
          <w:kern w:val="0"/>
          <w:sz w:val="24"/>
          <w:szCs w:val="24"/>
        </w:rPr>
        <w:t>链提供</w:t>
      </w:r>
      <w:proofErr w:type="gramEnd"/>
      <w:r w:rsidR="004F4DF1">
        <w:rPr>
          <w:rFonts w:ascii="Times New Roman" w:eastAsia="宋体" w:hAnsi="Times New Roman" w:cs="宋体" w:hint="eastAsia"/>
          <w:kern w:val="0"/>
          <w:sz w:val="24"/>
          <w:szCs w:val="24"/>
        </w:rPr>
        <w:t>保障。另一方面，温室</w:t>
      </w:r>
      <w:r w:rsidR="004F4DF1" w:rsidRPr="004F4DF1">
        <w:rPr>
          <w:rFonts w:ascii="Times New Roman" w:eastAsia="宋体" w:hAnsi="Times New Roman" w:cs="宋体" w:hint="eastAsia"/>
          <w:kern w:val="0"/>
          <w:sz w:val="24"/>
          <w:szCs w:val="24"/>
        </w:rPr>
        <w:t>智能管理系统</w:t>
      </w:r>
      <w:r w:rsidR="004F4DF1">
        <w:rPr>
          <w:rFonts w:ascii="Times New Roman" w:eastAsia="宋体" w:hAnsi="Times New Roman" w:cs="宋体" w:hint="eastAsia"/>
          <w:kern w:val="0"/>
          <w:sz w:val="24"/>
          <w:szCs w:val="24"/>
        </w:rPr>
        <w:t>接受来自社会购买者的订单，并以此调整温室生产的节拍，以适应由环境变化引起的社会购买力</w:t>
      </w:r>
      <w:r w:rsidR="00692775">
        <w:rPr>
          <w:rFonts w:ascii="Times New Roman" w:eastAsia="宋体" w:hAnsi="Times New Roman" w:cs="宋体" w:hint="eastAsia"/>
          <w:kern w:val="0"/>
          <w:sz w:val="24"/>
          <w:szCs w:val="24"/>
        </w:rPr>
        <w:t xml:space="preserve"> </w:t>
      </w:r>
    </w:p>
    <w:p w14:paraId="1B157B7D" w14:textId="54797C85" w:rsidR="006C34F3" w:rsidRDefault="006C34F3" w:rsidP="00DF5D44">
      <w:pPr>
        <w:widowControl/>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依托于</w:t>
      </w:r>
      <w:r w:rsidR="00D80CD0">
        <w:rPr>
          <w:rFonts w:ascii="Times New Roman" w:eastAsia="宋体" w:hAnsi="Times New Roman" w:cs="宋体" w:hint="eastAsia"/>
          <w:kern w:val="0"/>
          <w:sz w:val="24"/>
          <w:szCs w:val="24"/>
        </w:rPr>
        <w:t>第三章提出的</w:t>
      </w:r>
      <w:r>
        <w:rPr>
          <w:rFonts w:ascii="Times New Roman" w:eastAsia="宋体" w:hAnsi="Times New Roman" w:cs="宋体" w:hint="eastAsia"/>
          <w:kern w:val="0"/>
          <w:sz w:val="24"/>
          <w:szCs w:val="24"/>
        </w:rPr>
        <w:t>智能温室数字孪生模型而建，主要用于调控作物温室设备的运行</w:t>
      </w:r>
      <w:r w:rsidR="00D80CD0">
        <w:rPr>
          <w:rFonts w:ascii="Times New Roman" w:eastAsia="宋体" w:hAnsi="Times New Roman" w:cs="宋体" w:hint="eastAsia"/>
          <w:kern w:val="0"/>
          <w:sz w:val="24"/>
          <w:szCs w:val="24"/>
        </w:rPr>
        <w:t>，是元宇宙的核心组成。</w:t>
      </w:r>
      <w:r w:rsidR="00DF5D44">
        <w:rPr>
          <w:rFonts w:ascii="Times New Roman" w:eastAsia="宋体" w:hAnsi="Times New Roman" w:cs="宋体" w:hint="eastAsia"/>
          <w:kern w:val="0"/>
          <w:sz w:val="24"/>
          <w:szCs w:val="24"/>
        </w:rPr>
        <w:t>本研究运用</w:t>
      </w:r>
      <w:proofErr w:type="spellStart"/>
      <w:r w:rsidR="00DF5D44">
        <w:rPr>
          <w:rFonts w:ascii="Times New Roman" w:eastAsia="宋体" w:hAnsi="Times New Roman" w:cs="宋体" w:hint="eastAsia"/>
          <w:kern w:val="0"/>
          <w:sz w:val="24"/>
          <w:szCs w:val="24"/>
        </w:rPr>
        <w:t>soildworks</w:t>
      </w:r>
      <w:proofErr w:type="spellEnd"/>
      <w:r w:rsidR="00DF5D44">
        <w:rPr>
          <w:rFonts w:ascii="Times New Roman" w:eastAsia="宋体" w:hAnsi="Times New Roman" w:cs="宋体" w:hint="eastAsia"/>
          <w:kern w:val="0"/>
          <w:sz w:val="24"/>
          <w:szCs w:val="24"/>
        </w:rPr>
        <w:t>和</w:t>
      </w:r>
      <w:r w:rsidR="00DF5D44">
        <w:rPr>
          <w:rFonts w:ascii="Times New Roman" w:eastAsia="宋体" w:hAnsi="Times New Roman" w:cs="宋体" w:hint="eastAsia"/>
          <w:kern w:val="0"/>
          <w:sz w:val="24"/>
          <w:szCs w:val="24"/>
        </w:rPr>
        <w:t>Unity</w:t>
      </w:r>
      <w:r w:rsidR="00DF5D44">
        <w:rPr>
          <w:rFonts w:ascii="Times New Roman" w:eastAsia="宋体" w:hAnsi="Times New Roman" w:cs="宋体"/>
          <w:kern w:val="0"/>
          <w:sz w:val="24"/>
          <w:szCs w:val="24"/>
        </w:rPr>
        <w:t>3</w:t>
      </w:r>
      <w:r w:rsidR="00DF5D44">
        <w:rPr>
          <w:rFonts w:ascii="Times New Roman" w:eastAsia="宋体" w:hAnsi="Times New Roman" w:cs="宋体" w:hint="eastAsia"/>
          <w:kern w:val="0"/>
          <w:sz w:val="24"/>
          <w:szCs w:val="24"/>
        </w:rPr>
        <w:t>D</w:t>
      </w:r>
      <w:r w:rsidR="00DF5D44">
        <w:rPr>
          <w:rFonts w:ascii="Times New Roman" w:eastAsia="宋体" w:hAnsi="Times New Roman" w:cs="宋体" w:hint="eastAsia"/>
          <w:kern w:val="0"/>
          <w:sz w:val="24"/>
          <w:szCs w:val="24"/>
        </w:rPr>
        <w:t>软件完成温室狮子孪生的虚拟场景搭建，构建了温室的总体框架和多种调控设施模型，</w:t>
      </w:r>
      <w:r w:rsidR="00D80CD0">
        <w:rPr>
          <w:rFonts w:ascii="Times New Roman" w:eastAsia="宋体" w:hAnsi="Times New Roman" w:cs="宋体" w:hint="eastAsia"/>
          <w:kern w:val="0"/>
          <w:sz w:val="24"/>
          <w:szCs w:val="24"/>
        </w:rPr>
        <w:t>通过三维</w:t>
      </w:r>
      <w:r w:rsidR="00DF5D44">
        <w:rPr>
          <w:rFonts w:ascii="Times New Roman" w:eastAsia="宋体" w:hAnsi="Times New Roman" w:cs="宋体" w:hint="eastAsia"/>
          <w:kern w:val="0"/>
          <w:sz w:val="24"/>
          <w:szCs w:val="24"/>
        </w:rPr>
        <w:t>模型</w:t>
      </w:r>
      <w:r w:rsidR="00D80CD0">
        <w:rPr>
          <w:rFonts w:ascii="Times New Roman" w:eastAsia="宋体" w:hAnsi="Times New Roman" w:cs="宋体" w:hint="eastAsia"/>
          <w:kern w:val="0"/>
          <w:sz w:val="24"/>
          <w:szCs w:val="24"/>
        </w:rPr>
        <w:t>的展示温室数字孪生的工作状态，反映出温室实体的运行情况，结合作物生长模型和温室调控算法，实现温室设施的自动化调控。</w:t>
      </w:r>
    </w:p>
    <w:p w14:paraId="4FED83FF" w14:textId="3474B4F7" w:rsidR="002A10CD" w:rsidRPr="00D80CD0" w:rsidRDefault="00D80CD0" w:rsidP="00903C5B">
      <w:pPr>
        <w:widowControl/>
        <w:rPr>
          <w:rFonts w:ascii="Times New Roman" w:eastAsia="宋体" w:hAnsi="Times New Roman" w:cs="宋体"/>
          <w:kern w:val="0"/>
          <w:sz w:val="24"/>
          <w:szCs w:val="24"/>
        </w:rPr>
      </w:pPr>
      <w:r w:rsidRPr="006A3E7A">
        <w:rPr>
          <w:rFonts w:ascii="Times New Roman" w:eastAsia="黑体" w:hAnsi="Times New Roman" w:cs="Times New Roman"/>
          <w:b/>
          <w:noProof/>
          <w:kern w:val="0"/>
          <w:sz w:val="28"/>
          <w:szCs w:val="28"/>
        </w:rPr>
        <w:lastRenderedPageBreak/>
        <mc:AlternateContent>
          <mc:Choice Requires="wps">
            <w:drawing>
              <wp:anchor distT="45720" distB="45720" distL="114300" distR="114300" simplePos="0" relativeHeight="251665408" behindDoc="0" locked="0" layoutInCell="1" allowOverlap="1" wp14:anchorId="02BCF718" wp14:editId="3A6BE0B0">
                <wp:simplePos x="0" y="0"/>
                <wp:positionH relativeFrom="margin">
                  <wp:align>left</wp:align>
                </wp:positionH>
                <wp:positionV relativeFrom="paragraph">
                  <wp:posOffset>0</wp:posOffset>
                </wp:positionV>
                <wp:extent cx="5306695" cy="2685415"/>
                <wp:effectExtent l="0" t="0" r="8890" b="635"/>
                <wp:wrapSquare wrapText="bothSides"/>
                <wp:docPr id="12854044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695" cy="2685691"/>
                        </a:xfrm>
                        <a:prstGeom prst="rect">
                          <a:avLst/>
                        </a:prstGeom>
                        <a:solidFill>
                          <a:srgbClr val="FFFFFF"/>
                        </a:solidFill>
                        <a:ln w="9525">
                          <a:noFill/>
                          <a:miter lim="800000"/>
                          <a:headEnd/>
                          <a:tailEnd/>
                        </a:ln>
                      </wps:spPr>
                      <wps:txbx>
                        <w:txbxContent>
                          <w:p w14:paraId="2C4674EE" w14:textId="23CBAE53" w:rsidR="00D80CD0" w:rsidRDefault="00D80CD0" w:rsidP="00D80CD0">
                            <w:pPr>
                              <w:jc w:val="center"/>
                            </w:pPr>
                            <w:del w:id="135" w:author="Lin" w:date="2023-06-13T22:21:00Z">
                              <w:r w:rsidDel="00312B5D">
                                <w:object w:dxaOrig="10768" w:dyaOrig="4599" w14:anchorId="79FF1F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4.75pt;height:177.75pt">
                                    <v:imagedata r:id="rId15" o:title=""/>
                                  </v:shape>
                                  <o:OLEObject Type="Embed" ProgID="Visio.Drawing.15" ShapeID="_x0000_i1026" DrawAspect="Content" ObjectID="_1748202259" r:id="rId16"/>
                                </w:object>
                              </w:r>
                            </w:del>
                            <w:ins w:id="136" w:author="Lin" w:date="2023-06-13T22:21:00Z">
                              <w:r w:rsidR="00312B5D">
                                <w:t xml:space="preserve"> </w:t>
                              </w:r>
                            </w:ins>
                          </w:p>
                          <w:p w14:paraId="2600A980" w14:textId="75CED3DE" w:rsidR="00D80CD0" w:rsidRPr="00F837DB" w:rsidRDefault="00D80CD0" w:rsidP="00D80CD0">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4</w:t>
                            </w:r>
                            <w:r w:rsidRPr="002A10CD">
                              <w:rPr>
                                <w:rFonts w:ascii="宋体" w:eastAsia="宋体" w:hAnsi="宋体" w:hint="eastAsia"/>
                                <w:szCs w:val="21"/>
                              </w:rPr>
                              <w:t xml:space="preserve"> </w:t>
                            </w:r>
                            <w:r w:rsidR="00692775">
                              <w:rPr>
                                <w:rFonts w:ascii="宋体" w:eastAsia="宋体" w:hAnsi="宋体" w:hint="eastAsia"/>
                                <w:szCs w:val="21"/>
                              </w:rPr>
                              <w:t>智能温室</w:t>
                            </w:r>
                            <w:r w:rsidR="00692775">
                              <w:rPr>
                                <w:rFonts w:ascii="宋体" w:eastAsia="宋体" w:hAnsi="宋体"/>
                                <w:szCs w:val="21"/>
                              </w:rPr>
                              <w:t>管理系统</w:t>
                            </w:r>
                            <w:r w:rsidR="00BB31F0">
                              <w:rPr>
                                <w:rFonts w:ascii="宋体" w:eastAsia="宋体" w:hAnsi="宋体" w:hint="eastAsia"/>
                                <w:szCs w:val="21"/>
                              </w:rPr>
                              <w:t>虚拟模型</w:t>
                            </w:r>
                          </w:p>
                          <w:p w14:paraId="02736194" w14:textId="77777777" w:rsidR="00D80CD0" w:rsidRPr="00B25C7D" w:rsidRDefault="00D80CD0" w:rsidP="00D80CD0">
                            <w:pPr>
                              <w:jc w:val="center"/>
                              <w:rPr>
                                <w:rFonts w:ascii="宋体" w:eastAsia="宋体" w:hAnsi="宋体" w:cs="Times New Roman"/>
                                <w:kern w:val="0"/>
                                <w:szCs w:val="21"/>
                              </w:rPr>
                            </w:pP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CF718" id="_x0000_s1029" type="#_x0000_t202" style="position:absolute;left:0;text-align:left;margin-left:0;margin-top:0;width:417.85pt;height:211.45pt;z-index:251665408;visibility:visible;mso-wrap-style:non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" stroked="f">
                <v:textbox>
                  <w:txbxContent>
                    <w:p w14:paraId="2C4674EE" w14:textId="23CBAE53" w:rsidR="00D80CD0" w:rsidRDefault="00D80CD0" w:rsidP="00D80CD0">
                      <w:pPr>
                        <w:jc w:val="center"/>
                      </w:pPr>
                      <w:del w:id="137" w:author="Lin" w:date="2023-06-13T22:21:00Z">
                        <w:r w:rsidDel="00312B5D">
                          <w:object w:dxaOrig="10768" w:dyaOrig="4599" w14:anchorId="79FF1F72">
                            <v:shape id="_x0000_i1026" type="#_x0000_t75" style="width:414.75pt;height:177.75pt">
                              <v:imagedata r:id="rId15" o:title=""/>
                            </v:shape>
                            <o:OLEObject Type="Embed" ProgID="Visio.Drawing.15" ShapeID="_x0000_i1026" DrawAspect="Content" ObjectID="_1748202259" r:id="rId17"/>
                          </w:object>
                        </w:r>
                      </w:del>
                      <w:ins w:id="138" w:author="Lin" w:date="2023-06-13T22:21:00Z">
                        <w:r w:rsidR="00312B5D">
                          <w:t xml:space="preserve"> </w:t>
                        </w:r>
                      </w:ins>
                    </w:p>
                    <w:p w14:paraId="2600A980" w14:textId="75CED3DE" w:rsidR="00D80CD0" w:rsidRPr="00F837DB" w:rsidRDefault="00D80CD0" w:rsidP="00D80CD0">
                      <w:pPr>
                        <w:jc w:val="center"/>
                        <w:rPr>
                          <w:rFonts w:ascii="宋体" w:eastAsia="宋体" w:hAnsi="宋体"/>
                          <w:szCs w:val="21"/>
                        </w:rPr>
                      </w:pPr>
                      <w:r w:rsidRPr="002A10CD">
                        <w:rPr>
                          <w:rFonts w:ascii="宋体" w:eastAsia="宋体" w:hAnsi="宋体" w:hint="eastAsia"/>
                          <w:szCs w:val="21"/>
                        </w:rPr>
                        <w:t>图</w:t>
                      </w:r>
                      <w:r w:rsidR="00692775">
                        <w:rPr>
                          <w:rFonts w:ascii="宋体" w:eastAsia="宋体" w:hAnsi="宋体"/>
                          <w:szCs w:val="21"/>
                        </w:rPr>
                        <w:t>4</w:t>
                      </w:r>
                      <w:r w:rsidRPr="002A10CD">
                        <w:rPr>
                          <w:rFonts w:ascii="宋体" w:eastAsia="宋体" w:hAnsi="宋体" w:hint="eastAsia"/>
                          <w:szCs w:val="21"/>
                        </w:rPr>
                        <w:t xml:space="preserve"> </w:t>
                      </w:r>
                      <w:r w:rsidR="00692775">
                        <w:rPr>
                          <w:rFonts w:ascii="宋体" w:eastAsia="宋体" w:hAnsi="宋体" w:hint="eastAsia"/>
                          <w:szCs w:val="21"/>
                        </w:rPr>
                        <w:t>智能温室</w:t>
                      </w:r>
                      <w:r w:rsidR="00692775">
                        <w:rPr>
                          <w:rFonts w:ascii="宋体" w:eastAsia="宋体" w:hAnsi="宋体"/>
                          <w:szCs w:val="21"/>
                        </w:rPr>
                        <w:t>管理系统</w:t>
                      </w:r>
                      <w:r w:rsidR="00BB31F0">
                        <w:rPr>
                          <w:rFonts w:ascii="宋体" w:eastAsia="宋体" w:hAnsi="宋体" w:hint="eastAsia"/>
                          <w:szCs w:val="21"/>
                        </w:rPr>
                        <w:t>虚拟模型</w:t>
                      </w:r>
                    </w:p>
                    <w:p w14:paraId="02736194" w14:textId="77777777" w:rsidR="00D80CD0" w:rsidRPr="00B25C7D" w:rsidRDefault="00D80CD0" w:rsidP="00D80CD0">
                      <w:pPr>
                        <w:jc w:val="center"/>
                        <w:rPr>
                          <w:rFonts w:ascii="宋体" w:eastAsia="宋体" w:hAnsi="宋体" w:cs="Times New Roman"/>
                          <w:kern w:val="0"/>
                          <w:szCs w:val="21"/>
                        </w:rPr>
                      </w:pPr>
                    </w:p>
                  </w:txbxContent>
                </v:textbox>
                <w10:wrap type="square" anchorx="margin"/>
              </v:shape>
            </w:pict>
          </mc:Fallback>
        </mc:AlternateContent>
      </w:r>
      <w:r w:rsidR="006A0516">
        <w:rPr>
          <w:rFonts w:ascii="Times New Roman" w:eastAsia="黑体" w:hAnsi="Times New Roman" w:cs="Times New Roman"/>
          <w:b/>
          <w:kern w:val="0"/>
          <w:sz w:val="28"/>
          <w:szCs w:val="28"/>
        </w:rPr>
        <w:t>4</w:t>
      </w:r>
      <w:r w:rsidR="002A10CD" w:rsidRPr="00446005">
        <w:rPr>
          <w:rFonts w:ascii="Times New Roman" w:eastAsia="黑体" w:hAnsi="Times New Roman" w:cs="Times New Roman"/>
          <w:b/>
          <w:kern w:val="0"/>
          <w:sz w:val="28"/>
          <w:szCs w:val="28"/>
        </w:rPr>
        <w:t>.</w:t>
      </w:r>
      <w:r w:rsidR="006A0516">
        <w:rPr>
          <w:rFonts w:ascii="Times New Roman" w:eastAsia="黑体" w:hAnsi="Times New Roman" w:cs="Times New Roman"/>
          <w:b/>
          <w:kern w:val="0"/>
          <w:sz w:val="28"/>
          <w:szCs w:val="28"/>
        </w:rPr>
        <w:t>2</w:t>
      </w:r>
      <w:r w:rsidR="007E2177" w:rsidRPr="00446005">
        <w:rPr>
          <w:rFonts w:ascii="Times New Roman" w:eastAsia="黑体" w:hAnsi="Times New Roman" w:cs="Times New Roman" w:hint="eastAsia"/>
          <w:b/>
          <w:kern w:val="0"/>
          <w:sz w:val="28"/>
          <w:szCs w:val="28"/>
        </w:rPr>
        <w:t>农产品</w:t>
      </w:r>
      <w:r w:rsidR="007C555E" w:rsidRPr="00446005">
        <w:rPr>
          <w:rFonts w:ascii="Times New Roman" w:eastAsia="黑体" w:hAnsi="Times New Roman" w:cs="Times New Roman" w:hint="eastAsia"/>
          <w:b/>
          <w:kern w:val="0"/>
          <w:sz w:val="28"/>
          <w:szCs w:val="28"/>
        </w:rPr>
        <w:t>贸易平台</w:t>
      </w:r>
    </w:p>
    <w:p w14:paraId="3EA147AF" w14:textId="3795BC75" w:rsidR="004F342D" w:rsidRDefault="00702DE4" w:rsidP="00903C5B">
      <w:pPr>
        <w:widowControl/>
        <w:ind w:firstLine="420"/>
        <w:rPr>
          <w:rFonts w:ascii="Times New Roman" w:eastAsia="宋体" w:hAnsi="Times New Roman" w:cs="宋体"/>
          <w:kern w:val="0"/>
          <w:sz w:val="24"/>
          <w:szCs w:val="24"/>
        </w:rPr>
      </w:pPr>
      <w:r w:rsidRPr="00702DE4">
        <w:rPr>
          <w:rFonts w:ascii="Times New Roman" w:eastAsia="宋体" w:hAnsi="Times New Roman" w:cs="宋体" w:hint="eastAsia"/>
          <w:kern w:val="0"/>
          <w:sz w:val="24"/>
          <w:szCs w:val="24"/>
        </w:rPr>
        <w:t>传统的</w:t>
      </w:r>
      <w:r>
        <w:rPr>
          <w:rFonts w:ascii="Times New Roman" w:eastAsia="宋体" w:hAnsi="Times New Roman" w:cs="宋体" w:hint="eastAsia"/>
          <w:kern w:val="0"/>
          <w:sz w:val="24"/>
          <w:szCs w:val="24"/>
        </w:rPr>
        <w:t>农产品贸易大多是以企业收购，消费者购买的形式进行，近些年出现的农产品电商虽然加速了农产品的贸易过程，但没有改变消费者与温室生产沟通</w:t>
      </w:r>
      <w:r w:rsidR="006A3E7A">
        <w:rPr>
          <w:rFonts w:ascii="Times New Roman" w:eastAsia="宋体" w:hAnsi="Times New Roman" w:cs="宋体" w:hint="eastAsia"/>
          <w:kern w:val="0"/>
          <w:sz w:val="24"/>
          <w:szCs w:val="24"/>
        </w:rPr>
        <w:t>不及时</w:t>
      </w:r>
      <w:r>
        <w:rPr>
          <w:rFonts w:ascii="Times New Roman" w:eastAsia="宋体" w:hAnsi="Times New Roman" w:cs="宋体" w:hint="eastAsia"/>
          <w:kern w:val="0"/>
          <w:sz w:val="24"/>
          <w:szCs w:val="24"/>
        </w:rPr>
        <w:t>的问题。传统的农产品贸易方式存在双方不信任、交易不透明、信息不</w:t>
      </w:r>
      <w:r w:rsidR="004054C4">
        <w:rPr>
          <w:rFonts w:ascii="Times New Roman" w:eastAsia="宋体" w:hAnsi="Times New Roman" w:cs="宋体" w:hint="eastAsia"/>
          <w:kern w:val="0"/>
          <w:sz w:val="24"/>
          <w:szCs w:val="24"/>
        </w:rPr>
        <w:t>对称</w:t>
      </w:r>
      <w:r>
        <w:rPr>
          <w:rFonts w:ascii="Times New Roman" w:eastAsia="宋体" w:hAnsi="Times New Roman" w:cs="宋体" w:hint="eastAsia"/>
          <w:kern w:val="0"/>
          <w:sz w:val="24"/>
          <w:szCs w:val="24"/>
        </w:rPr>
        <w:t>等一系列问题。农业元宇宙</w:t>
      </w:r>
      <w:r w:rsidR="006A3E7A">
        <w:rPr>
          <w:rFonts w:ascii="Times New Roman" w:eastAsia="宋体" w:hAnsi="Times New Roman" w:cs="宋体" w:hint="eastAsia"/>
          <w:kern w:val="0"/>
          <w:sz w:val="24"/>
          <w:szCs w:val="24"/>
        </w:rPr>
        <w:t>中的区块链可以改善此类问题，</w:t>
      </w:r>
      <w:r w:rsidR="006A3E7A" w:rsidRPr="00702DE4">
        <w:rPr>
          <w:rFonts w:ascii="Times New Roman" w:eastAsia="宋体" w:hAnsi="Times New Roman" w:cs="宋体" w:hint="eastAsia"/>
          <w:kern w:val="0"/>
          <w:sz w:val="24"/>
          <w:szCs w:val="24"/>
        </w:rPr>
        <w:t>区块链作为一种分布式数据库技术，</w:t>
      </w:r>
      <w:r w:rsidR="006A3E7A">
        <w:rPr>
          <w:rFonts w:ascii="Times New Roman" w:eastAsia="宋体" w:hAnsi="Times New Roman" w:cs="宋体" w:hint="eastAsia"/>
          <w:kern w:val="0"/>
          <w:sz w:val="24"/>
          <w:szCs w:val="24"/>
        </w:rPr>
        <w:t>融合了密码学、</w:t>
      </w:r>
      <w:r w:rsidR="006A3E7A">
        <w:rPr>
          <w:rFonts w:ascii="Times New Roman" w:eastAsia="宋体" w:hAnsi="Times New Roman" w:cs="宋体" w:hint="eastAsia"/>
          <w:kern w:val="0"/>
          <w:sz w:val="24"/>
          <w:szCs w:val="24"/>
        </w:rPr>
        <w:t>P</w:t>
      </w:r>
      <w:r w:rsidR="006A3E7A">
        <w:rPr>
          <w:rFonts w:ascii="Times New Roman" w:eastAsia="宋体" w:hAnsi="Times New Roman" w:cs="宋体"/>
          <w:kern w:val="0"/>
          <w:sz w:val="24"/>
          <w:szCs w:val="24"/>
        </w:rPr>
        <w:t>2</w:t>
      </w:r>
      <w:r w:rsidR="006A3E7A">
        <w:rPr>
          <w:rFonts w:ascii="Times New Roman" w:eastAsia="宋体" w:hAnsi="Times New Roman" w:cs="宋体" w:hint="eastAsia"/>
          <w:kern w:val="0"/>
          <w:sz w:val="24"/>
          <w:szCs w:val="24"/>
        </w:rPr>
        <w:t>P</w:t>
      </w:r>
      <w:r w:rsidR="006A3E7A">
        <w:rPr>
          <w:rFonts w:ascii="Times New Roman" w:eastAsia="宋体" w:hAnsi="Times New Roman" w:cs="宋体" w:hint="eastAsia"/>
          <w:kern w:val="0"/>
          <w:sz w:val="24"/>
          <w:szCs w:val="24"/>
        </w:rPr>
        <w:t>网络、共识机制、智能合约等技术，</w:t>
      </w:r>
      <w:r w:rsidR="006A3E7A" w:rsidRPr="00702DE4">
        <w:rPr>
          <w:rFonts w:ascii="Times New Roman" w:eastAsia="宋体" w:hAnsi="Times New Roman" w:cs="宋体" w:hint="eastAsia"/>
          <w:kern w:val="0"/>
          <w:sz w:val="24"/>
          <w:szCs w:val="24"/>
        </w:rPr>
        <w:t>具有去中心化、公开透明、不可篡改等特性</w:t>
      </w:r>
      <w:r w:rsidR="006A3E7A">
        <w:rPr>
          <w:rFonts w:ascii="Times New Roman" w:eastAsia="宋体" w:hAnsi="Times New Roman" w:cs="宋体" w:hint="eastAsia"/>
          <w:kern w:val="0"/>
          <w:sz w:val="24"/>
          <w:szCs w:val="24"/>
        </w:rPr>
        <w:t>。以区块链为基础构建的自由贸易平台可以为</w:t>
      </w:r>
      <w:r>
        <w:rPr>
          <w:rFonts w:ascii="Times New Roman" w:eastAsia="宋体" w:hAnsi="Times New Roman" w:cs="宋体" w:hint="eastAsia"/>
          <w:kern w:val="0"/>
          <w:sz w:val="24"/>
          <w:szCs w:val="24"/>
        </w:rPr>
        <w:t>消费者和温室生产管理者之间构建点对点的</w:t>
      </w:r>
      <w:r w:rsidR="006A3E7A">
        <w:rPr>
          <w:rFonts w:ascii="Times New Roman" w:eastAsia="宋体" w:hAnsi="Times New Roman" w:cs="宋体" w:hint="eastAsia"/>
          <w:kern w:val="0"/>
          <w:sz w:val="24"/>
          <w:szCs w:val="24"/>
        </w:rPr>
        <w:t>信息交流</w:t>
      </w:r>
      <w:r>
        <w:rPr>
          <w:rFonts w:ascii="Times New Roman" w:eastAsia="宋体" w:hAnsi="Times New Roman" w:cs="宋体" w:hint="eastAsia"/>
          <w:kern w:val="0"/>
          <w:sz w:val="24"/>
          <w:szCs w:val="24"/>
        </w:rPr>
        <w:t>平台，建立起双方的信任。</w:t>
      </w:r>
    </w:p>
    <w:p w14:paraId="2EB6B1FF" w14:textId="67AF1178" w:rsidR="00F837DB" w:rsidRDefault="006A3E7A" w:rsidP="00F837DB">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农产品贸易平台依据区块链和</w:t>
      </w:r>
      <w:r>
        <w:rPr>
          <w:rFonts w:ascii="Times New Roman" w:eastAsia="宋体" w:hAnsi="Times New Roman" w:cs="宋体" w:hint="eastAsia"/>
          <w:kern w:val="0"/>
          <w:sz w:val="24"/>
          <w:szCs w:val="24"/>
        </w:rPr>
        <w:t>NFT</w:t>
      </w:r>
      <w:r>
        <w:rPr>
          <w:rFonts w:ascii="Times New Roman" w:eastAsia="宋体" w:hAnsi="Times New Roman" w:cs="宋体" w:hint="eastAsia"/>
          <w:kern w:val="0"/>
          <w:sz w:val="24"/>
          <w:szCs w:val="24"/>
        </w:rPr>
        <w:t>技术构建，为消费者和温室生产所服务。在贸易平台中，农产品凭借</w:t>
      </w:r>
      <w:r>
        <w:rPr>
          <w:rFonts w:ascii="Times New Roman" w:eastAsia="宋体" w:hAnsi="Times New Roman" w:cs="宋体" w:hint="eastAsia"/>
          <w:kern w:val="0"/>
          <w:sz w:val="24"/>
          <w:szCs w:val="24"/>
        </w:rPr>
        <w:t>3D</w:t>
      </w:r>
      <w:r>
        <w:rPr>
          <w:rFonts w:ascii="Times New Roman" w:eastAsia="宋体" w:hAnsi="Times New Roman" w:cs="宋体" w:hint="eastAsia"/>
          <w:kern w:val="0"/>
          <w:sz w:val="24"/>
          <w:szCs w:val="24"/>
        </w:rPr>
        <w:t>建模技术生成虚拟形象，凭借其特性、生产温室、生产时间、地区等分为多个分类，以便消费者快速找到需要的商品；消费者凭借唯一的身份进入贸易平台中</w:t>
      </w:r>
      <w:r w:rsidR="007E2177">
        <w:rPr>
          <w:rFonts w:ascii="Times New Roman" w:eastAsia="宋体" w:hAnsi="Times New Roman" w:cs="宋体" w:hint="eastAsia"/>
          <w:kern w:val="0"/>
          <w:sz w:val="24"/>
          <w:szCs w:val="24"/>
        </w:rPr>
        <w:t>，提出自己的需求并购买相对应的产品</w:t>
      </w:r>
      <w:r w:rsidR="00F83563">
        <w:rPr>
          <w:rFonts w:ascii="Times New Roman" w:eastAsia="宋体" w:hAnsi="Times New Roman" w:cs="宋体" w:hint="eastAsia"/>
          <w:kern w:val="0"/>
          <w:sz w:val="24"/>
          <w:szCs w:val="24"/>
        </w:rPr>
        <w:t>。贸易平台实现了消费者与生产基地的直接对接，消费者可以自主选择农产品的生产地，解决产品的无效物流。在购买农产品时，消费者可以实时观看农产品生产与流通的全</w:t>
      </w:r>
    </w:p>
    <w:p w14:paraId="4BD96D89" w14:textId="3B319925" w:rsidR="001E1150" w:rsidRDefault="00F83563" w:rsidP="00F837DB">
      <w:pPr>
        <w:rPr>
          <w:rFonts w:ascii="Times New Roman" w:eastAsia="宋体" w:hAnsi="Times New Roman" w:cs="宋体"/>
          <w:kern w:val="0"/>
          <w:sz w:val="24"/>
          <w:szCs w:val="24"/>
        </w:rPr>
      </w:pPr>
      <w:r>
        <w:rPr>
          <w:rFonts w:ascii="Times New Roman" w:eastAsia="宋体" w:hAnsi="Times New Roman" w:cs="宋体" w:hint="eastAsia"/>
          <w:kern w:val="0"/>
          <w:sz w:val="24"/>
          <w:szCs w:val="24"/>
        </w:rPr>
        <w:t>过程，降低信息的获取成本。同时，消费者也可以选择距离近的温室基地，轻易实现农产品“小时达”，降低消费者的等待时间。</w:t>
      </w:r>
    </w:p>
    <w:p w14:paraId="53402089" w14:textId="77777777" w:rsidR="00DF5D44" w:rsidRDefault="007E2177" w:rsidP="00DF5D44">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农产品贸易平台不仅仅</w:t>
      </w:r>
      <w:r w:rsidR="00F83563">
        <w:rPr>
          <w:rFonts w:ascii="Times New Roman" w:eastAsia="宋体" w:hAnsi="Times New Roman" w:cs="宋体" w:hint="eastAsia"/>
          <w:kern w:val="0"/>
          <w:sz w:val="24"/>
          <w:szCs w:val="24"/>
        </w:rPr>
        <w:t>只有贸易的功能，同时兼具农产品追溯的功能。在每一笔交易完成时，平台都会生成唯一的商品订单，</w:t>
      </w:r>
      <w:proofErr w:type="gramStart"/>
      <w:r w:rsidR="00F83563">
        <w:rPr>
          <w:rFonts w:ascii="Times New Roman" w:eastAsia="宋体" w:hAnsi="Times New Roman" w:cs="宋体" w:hint="eastAsia"/>
          <w:kern w:val="0"/>
          <w:sz w:val="24"/>
          <w:szCs w:val="24"/>
        </w:rPr>
        <w:t>凭借此</w:t>
      </w:r>
      <w:proofErr w:type="gramEnd"/>
      <w:r w:rsidR="00F83563">
        <w:rPr>
          <w:rFonts w:ascii="Times New Roman" w:eastAsia="宋体" w:hAnsi="Times New Roman" w:cs="宋体" w:hint="eastAsia"/>
          <w:kern w:val="0"/>
          <w:sz w:val="24"/>
          <w:szCs w:val="24"/>
        </w:rPr>
        <w:t>订单，消费者可以以真实的场景获得农产品的生产、运输过程，完全杜绝了市场上以次充好、假冒伪劣产品。</w:t>
      </w:r>
    </w:p>
    <w:p w14:paraId="3CBAFCBB" w14:textId="1AA2DA9F" w:rsidR="007E2177" w:rsidRDefault="007E2177" w:rsidP="00DF5D44">
      <w:pPr>
        <w:rPr>
          <w:rFonts w:ascii="Times New Roman" w:eastAsia="宋体" w:hAnsi="Times New Roman" w:cs="宋体"/>
          <w:kern w:val="0"/>
          <w:sz w:val="24"/>
          <w:szCs w:val="24"/>
        </w:rPr>
      </w:pPr>
    </w:p>
    <w:p w14:paraId="0501AF98" w14:textId="76E6CA7A" w:rsidR="00DF5D44" w:rsidRDefault="00E579E4" w:rsidP="00DF5D44">
      <w:pPr>
        <w:ind w:firstLine="420"/>
        <w:rPr>
          <w:rFonts w:ascii="Times New Roman" w:eastAsia="宋体" w:hAnsi="Times New Roman" w:cs="宋体"/>
          <w:kern w:val="0"/>
          <w:sz w:val="24"/>
          <w:szCs w:val="24"/>
        </w:rPr>
      </w:pPr>
      <w:r>
        <w:rPr>
          <w:rFonts w:ascii="Times New Roman" w:eastAsia="宋体" w:hAnsi="Times New Roman" w:cs="宋体" w:hint="eastAsia"/>
          <w:kern w:val="0"/>
          <w:sz w:val="24"/>
          <w:szCs w:val="24"/>
        </w:rPr>
        <w:t>元宇宙的农产品贸易平台实现了生产者和消费者的点对点交易和农产品追溯，为消费者提供了完全透明、真实体验的农产品信息，保障了消费者权益。同时简化了农产品走向市场的流程，降低了多余的物流成本，生产者也可以根据需求来决定生产的种类和数目，减少了生产过程中的浪费。元宇宙为生产者和消费者之间提供了连接的桥梁，既有助于降低生产成本，同时提高了农产品的价值，令消费者和生产者双方收益。</w:t>
      </w:r>
      <w:commentRangeEnd w:id="134"/>
      <w:r w:rsidR="008A4B40">
        <w:rPr>
          <w:rStyle w:val="af4"/>
        </w:rPr>
        <w:commentReference w:id="134"/>
      </w:r>
    </w:p>
    <w:p w14:paraId="2E456A0F" w14:textId="77777777" w:rsidR="00BB31F0" w:rsidRDefault="00BB31F0" w:rsidP="00DF5D44">
      <w:pPr>
        <w:ind w:firstLine="420"/>
        <w:rPr>
          <w:rFonts w:ascii="Times New Roman" w:eastAsia="宋体" w:hAnsi="Times New Roman" w:cs="宋体"/>
          <w:kern w:val="0"/>
          <w:sz w:val="24"/>
          <w:szCs w:val="24"/>
        </w:rPr>
      </w:pPr>
    </w:p>
    <w:p w14:paraId="02587641" w14:textId="0C2968FC" w:rsidR="00BB31F0" w:rsidRDefault="006A0516" w:rsidP="00DF5D44">
      <w:pPr>
        <w:rPr>
          <w:rFonts w:ascii="Times New Roman" w:eastAsia="黑体" w:hAnsi="Times New Roman" w:cs="Times New Roman"/>
          <w:b/>
          <w:kern w:val="0"/>
          <w:sz w:val="28"/>
          <w:szCs w:val="28"/>
        </w:rPr>
      </w:pPr>
      <w:r>
        <w:rPr>
          <w:rFonts w:ascii="Times New Roman" w:eastAsia="黑体" w:hAnsi="Times New Roman" w:cs="Times New Roman"/>
          <w:b/>
          <w:kern w:val="0"/>
          <w:sz w:val="28"/>
          <w:szCs w:val="28"/>
        </w:rPr>
        <w:lastRenderedPageBreak/>
        <w:t>4</w:t>
      </w:r>
      <w:r w:rsidR="00A46147" w:rsidRPr="00A46147">
        <w:rPr>
          <w:rFonts w:ascii="Times New Roman" w:eastAsia="黑体" w:hAnsi="Times New Roman" w:cs="Times New Roman"/>
          <w:b/>
          <w:kern w:val="0"/>
          <w:sz w:val="28"/>
          <w:szCs w:val="28"/>
        </w:rPr>
        <w:t>.3</w:t>
      </w:r>
      <w:del w:id="139" w:author="Lin" w:date="2023-06-13T22:22:00Z">
        <w:r w:rsidR="00A46147" w:rsidDel="00312B5D">
          <w:rPr>
            <w:rFonts w:ascii="Times New Roman" w:eastAsia="黑体" w:hAnsi="Times New Roman" w:cs="Times New Roman" w:hint="eastAsia"/>
            <w:b/>
            <w:kern w:val="0"/>
            <w:sz w:val="28"/>
            <w:szCs w:val="28"/>
          </w:rPr>
          <w:delText>云蔬菜种植平台</w:delText>
        </w:r>
      </w:del>
      <w:ins w:id="140" w:author="Lin" w:date="2023-06-13T22:22:00Z">
        <w:r w:rsidR="00312B5D">
          <w:rPr>
            <w:rFonts w:ascii="Times New Roman" w:eastAsia="黑体" w:hAnsi="Times New Roman" w:cs="Times New Roman" w:hint="eastAsia"/>
            <w:b/>
            <w:kern w:val="0"/>
            <w:sz w:val="28"/>
            <w:szCs w:val="28"/>
          </w:rPr>
          <w:t>混合现实的育苗温室环境设施协同控制</w:t>
        </w:r>
        <w:r w:rsidR="00312B5D">
          <w:rPr>
            <w:rFonts w:ascii="Times New Roman" w:eastAsia="黑体" w:hAnsi="Times New Roman" w:cs="Times New Roman" w:hint="eastAsia"/>
            <w:b/>
            <w:kern w:val="0"/>
            <w:sz w:val="28"/>
            <w:szCs w:val="28"/>
          </w:rPr>
          <w:t xml:space="preserve"> Case</w:t>
        </w:r>
        <w:r w:rsidR="00312B5D">
          <w:rPr>
            <w:rFonts w:ascii="Times New Roman" w:eastAsia="黑体" w:hAnsi="Times New Roman" w:cs="Times New Roman"/>
            <w:b/>
            <w:kern w:val="0"/>
            <w:sz w:val="28"/>
            <w:szCs w:val="28"/>
          </w:rPr>
          <w:t xml:space="preserve"> </w:t>
        </w:r>
        <w:r w:rsidR="00312B5D">
          <w:rPr>
            <w:rFonts w:ascii="Times New Roman" w:eastAsia="黑体" w:hAnsi="Times New Roman" w:cs="Times New Roman" w:hint="eastAsia"/>
            <w:b/>
            <w:kern w:val="0"/>
            <w:sz w:val="28"/>
            <w:szCs w:val="28"/>
          </w:rPr>
          <w:t>study</w:t>
        </w:r>
        <w:r w:rsidR="00312B5D">
          <w:rPr>
            <w:rFonts w:ascii="Times New Roman" w:eastAsia="黑体" w:hAnsi="Times New Roman" w:cs="Times New Roman"/>
            <w:b/>
            <w:kern w:val="0"/>
            <w:sz w:val="28"/>
            <w:szCs w:val="28"/>
          </w:rPr>
          <w:t xml:space="preserve"> for …</w:t>
        </w:r>
      </w:ins>
    </w:p>
    <w:p w14:paraId="4A523398" w14:textId="21F65646" w:rsidR="00F3439E" w:rsidRPr="00DF5D44" w:rsidRDefault="00BB31F0" w:rsidP="00DF5D44">
      <w:pPr>
        <w:rPr>
          <w:rFonts w:ascii="Times New Roman" w:eastAsia="宋体" w:hAnsi="Times New Roman" w:cs="宋体"/>
          <w:kern w:val="0"/>
          <w:sz w:val="24"/>
          <w:szCs w:val="24"/>
        </w:rPr>
      </w:pPr>
      <w:r w:rsidRPr="006A3E7A">
        <w:rPr>
          <w:rFonts w:ascii="Times New Roman" w:eastAsia="黑体" w:hAnsi="Times New Roman" w:cs="Times New Roman"/>
          <w:b/>
          <w:noProof/>
          <w:kern w:val="0"/>
          <w:sz w:val="28"/>
          <w:szCs w:val="28"/>
        </w:rPr>
        <mc:AlternateContent>
          <mc:Choice Requires="wps">
            <w:drawing>
              <wp:inline distT="0" distB="0" distL="0" distR="0" wp14:anchorId="550B39B5" wp14:editId="04FB7102">
                <wp:extent cx="5278120" cy="3453663"/>
                <wp:effectExtent l="0" t="0" r="8890" b="0"/>
                <wp:docPr id="16637767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3453663"/>
                        </a:xfrm>
                        <a:prstGeom prst="rect">
                          <a:avLst/>
                        </a:prstGeom>
                        <a:solidFill>
                          <a:srgbClr val="FFFFFF"/>
                        </a:solidFill>
                        <a:ln w="9525">
                          <a:noFill/>
                          <a:miter lim="800000"/>
                          <a:headEnd/>
                          <a:tailEnd/>
                        </a:ln>
                      </wps:spPr>
                      <wps:txbx>
                        <w:txbxContent>
                          <w:p w14:paraId="4A0DC759" w14:textId="77777777" w:rsidR="00BB31F0" w:rsidRDefault="00BB31F0" w:rsidP="00BB31F0">
                            <w:pPr>
                              <w:jc w:val="center"/>
                            </w:pPr>
                            <w:r>
                              <w:object w:dxaOrig="12788" w:dyaOrig="7872" w14:anchorId="353B969D">
                                <v:shape id="_x0000_i1028" type="#_x0000_t75" style="width:403.5pt;height:249pt">
                                  <v:imagedata r:id="rId18" o:title=""/>
                                </v:shape>
                                <o:OLEObject Type="Embed" ProgID="Visio.Drawing.15" ShapeID="_x0000_i1028" DrawAspect="Content" ObjectID="_1748202260" r:id="rId19"/>
                              </w:object>
                            </w:r>
                          </w:p>
                          <w:p w14:paraId="0DA571A9" w14:textId="77777777" w:rsidR="00BB31F0" w:rsidRDefault="00BB31F0" w:rsidP="00BB31F0">
                            <w:pPr>
                              <w:jc w:val="center"/>
                              <w:rPr>
                                <w:rFonts w:ascii="宋体" w:eastAsia="宋体" w:hAnsi="宋体" w:cs="Times New Roman"/>
                                <w:kern w:val="0"/>
                                <w:szCs w:val="21"/>
                              </w:rPr>
                            </w:pPr>
                            <w:r w:rsidRPr="002A10CD">
                              <w:rPr>
                                <w:rFonts w:ascii="宋体" w:eastAsia="宋体" w:hAnsi="宋体" w:hint="eastAsia"/>
                                <w:szCs w:val="21"/>
                              </w:rPr>
                              <w:t>图</w:t>
                            </w:r>
                            <w:r>
                              <w:rPr>
                                <w:rFonts w:ascii="宋体" w:eastAsia="宋体" w:hAnsi="宋体"/>
                                <w:szCs w:val="21"/>
                              </w:rPr>
                              <w:t>6</w:t>
                            </w:r>
                            <w:r>
                              <w:rPr>
                                <w:rFonts w:ascii="宋体" w:eastAsia="宋体" w:hAnsi="宋体" w:cs="Times New Roman" w:hint="eastAsia"/>
                                <w:kern w:val="0"/>
                                <w:szCs w:val="21"/>
                              </w:rPr>
                              <w:t>云作物种植平台框架</w:t>
                            </w:r>
                          </w:p>
                          <w:p w14:paraId="1F060915" w14:textId="77777777" w:rsidR="00BB31F0" w:rsidRPr="006A3E7A" w:rsidRDefault="00BB31F0" w:rsidP="00BB31F0">
                            <w:pPr>
                              <w:jc w:val="center"/>
                            </w:pPr>
                          </w:p>
                        </w:txbxContent>
                      </wps:txbx>
                      <wps:bodyPr rot="0" vert="horz" wrap="none" lIns="91440" tIns="45720" rIns="91440" bIns="45720" anchor="t" anchorCtr="0">
                        <a:noAutofit/>
                      </wps:bodyPr>
                    </wps:wsp>
                  </a:graphicData>
                </a:graphic>
              </wp:inline>
            </w:drawing>
          </mc:Choice>
          <mc:Fallback>
            <w:pict>
              <v:shape w14:anchorId="550B39B5" id="_x0000_s1029" type="#_x0000_t202" style="width:415.6pt;height:271.9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" stroked="f">
                <v:textbox>
                  <w:txbxContent>
                    <w:p w14:paraId="4A0DC759" w14:textId="77777777" w:rsidR="00BB31F0" w:rsidRDefault="00BB31F0" w:rsidP="00BB31F0">
                      <w:pPr>
                        <w:jc w:val="center"/>
                      </w:pPr>
                      <w:r>
                        <w:object w:dxaOrig="16460" w:dyaOrig="10149" w14:anchorId="353B969D">
                          <v:shape id="_x0000_i1028" type="#_x0000_t75" style="width:403.25pt;height:248.65pt">
                            <v:imagedata r:id="rId20" o:title=""/>
                          </v:shape>
                          <o:OLEObject Type="Embed" ProgID="Visio.Drawing.15" ShapeID="_x0000_i1028" DrawAspect="Content" ObjectID="_1748191674" r:id="rId21"/>
                        </w:object>
                      </w:r>
                    </w:p>
                    <w:p w14:paraId="0DA571A9" w14:textId="77777777" w:rsidR="00BB31F0" w:rsidRDefault="00BB31F0" w:rsidP="00BB31F0">
                      <w:pPr>
                        <w:jc w:val="center"/>
                        <w:rPr>
                          <w:rFonts w:ascii="宋体" w:eastAsia="宋体" w:hAnsi="宋体" w:cs="Times New Roman"/>
                          <w:kern w:val="0"/>
                          <w:szCs w:val="21"/>
                        </w:rPr>
                      </w:pPr>
                      <w:r w:rsidRPr="002A10CD">
                        <w:rPr>
                          <w:rFonts w:ascii="宋体" w:eastAsia="宋体" w:hAnsi="宋体" w:hint="eastAsia"/>
                          <w:szCs w:val="21"/>
                        </w:rPr>
                        <w:t>图</w:t>
                      </w:r>
                      <w:r>
                        <w:rPr>
                          <w:rFonts w:ascii="宋体" w:eastAsia="宋体" w:hAnsi="宋体"/>
                          <w:szCs w:val="21"/>
                        </w:rPr>
                        <w:t>6</w:t>
                      </w:r>
                      <w:r>
                        <w:rPr>
                          <w:rFonts w:ascii="宋体" w:eastAsia="宋体" w:hAnsi="宋体" w:cs="Times New Roman" w:hint="eastAsia"/>
                          <w:kern w:val="0"/>
                          <w:szCs w:val="21"/>
                        </w:rPr>
                        <w:t>云作物种植平台框架</w:t>
                      </w:r>
                    </w:p>
                    <w:p w14:paraId="1F060915" w14:textId="77777777" w:rsidR="00BB31F0" w:rsidRPr="006A3E7A" w:rsidRDefault="00BB31F0" w:rsidP="00BB31F0">
                      <w:pPr>
                        <w:jc w:val="center"/>
                      </w:pPr>
                    </w:p>
                  </w:txbxContent>
                </v:textbox>
                <w10:anchorlock/>
              </v:shape>
            </w:pict>
          </mc:Fallback>
        </mc:AlternateContent>
      </w:r>
    </w:p>
    <w:p w14:paraId="7722C2E9" w14:textId="430277D5" w:rsidR="00DF5D44" w:rsidRDefault="00F10FD2" w:rsidP="00DF5D44">
      <w:pPr>
        <w:widowControl/>
        <w:ind w:firstLine="420"/>
        <w:rPr>
          <w:rFonts w:ascii="Times New Roman" w:eastAsia="宋体" w:hAnsi="Times New Roman" w:cs="宋体"/>
          <w:kern w:val="0"/>
          <w:sz w:val="24"/>
          <w:szCs w:val="24"/>
        </w:rPr>
      </w:pPr>
      <w:proofErr w:type="gramStart"/>
      <w:r w:rsidRPr="00F10FD2">
        <w:rPr>
          <w:rFonts w:ascii="Times New Roman" w:eastAsia="宋体" w:hAnsi="Times New Roman" w:cs="宋体" w:hint="eastAsia"/>
          <w:kern w:val="0"/>
          <w:sz w:val="24"/>
          <w:szCs w:val="24"/>
        </w:rPr>
        <w:t>云蔬菜</w:t>
      </w:r>
      <w:proofErr w:type="gramEnd"/>
      <w:r w:rsidRPr="00F10FD2">
        <w:rPr>
          <w:rFonts w:ascii="Times New Roman" w:eastAsia="宋体" w:hAnsi="Times New Roman" w:cs="宋体" w:hint="eastAsia"/>
          <w:kern w:val="0"/>
          <w:sz w:val="24"/>
          <w:szCs w:val="24"/>
        </w:rPr>
        <w:t>种植平台</w:t>
      </w:r>
      <w:r w:rsidR="00E935F9">
        <w:rPr>
          <w:rFonts w:ascii="Times New Roman" w:eastAsia="宋体" w:hAnsi="Times New Roman" w:cs="宋体" w:hint="eastAsia"/>
          <w:kern w:val="0"/>
          <w:sz w:val="24"/>
          <w:szCs w:val="24"/>
        </w:rPr>
        <w:t>是温室</w:t>
      </w:r>
      <w:proofErr w:type="gramStart"/>
      <w:r w:rsidR="00E935F9">
        <w:rPr>
          <w:rFonts w:ascii="Times New Roman" w:eastAsia="宋体" w:hAnsi="Times New Roman" w:cs="宋体" w:hint="eastAsia"/>
          <w:kern w:val="0"/>
          <w:sz w:val="24"/>
          <w:szCs w:val="24"/>
        </w:rPr>
        <w:t>农业元</w:t>
      </w:r>
      <w:proofErr w:type="gramEnd"/>
      <w:r w:rsidR="00E935F9">
        <w:rPr>
          <w:rFonts w:ascii="Times New Roman" w:eastAsia="宋体" w:hAnsi="Times New Roman" w:cs="宋体" w:hint="eastAsia"/>
          <w:kern w:val="0"/>
          <w:sz w:val="24"/>
          <w:szCs w:val="24"/>
        </w:rPr>
        <w:t>宇宙的开创型场景，也是</w:t>
      </w:r>
      <w:proofErr w:type="gramStart"/>
      <w:r w:rsidR="00E935F9">
        <w:rPr>
          <w:rFonts w:ascii="Times New Roman" w:eastAsia="宋体" w:hAnsi="Times New Roman" w:cs="宋体" w:hint="eastAsia"/>
          <w:kern w:val="0"/>
          <w:sz w:val="24"/>
          <w:szCs w:val="24"/>
        </w:rPr>
        <w:t>最具元宇宙</w:t>
      </w:r>
      <w:proofErr w:type="gramEnd"/>
      <w:r w:rsidR="00E935F9">
        <w:rPr>
          <w:rFonts w:ascii="Times New Roman" w:eastAsia="宋体" w:hAnsi="Times New Roman" w:cs="宋体" w:hint="eastAsia"/>
          <w:kern w:val="0"/>
          <w:sz w:val="24"/>
          <w:szCs w:val="24"/>
        </w:rPr>
        <w:t>特色的场景。云蔬菜种植旨在让消费者能够自己控制作物的生长环境，并实时观测生长状况，在实践中体会到农业的乐趣。消费者能够以游戏的方式与温室进行互动，通过虚拟的“劳动”收获真实的成果和乐趣</w:t>
      </w:r>
      <w:r w:rsidR="007B58D8">
        <w:rPr>
          <w:rFonts w:ascii="Times New Roman" w:eastAsia="宋体" w:hAnsi="Times New Roman" w:cs="宋体" w:hint="eastAsia"/>
          <w:kern w:val="0"/>
          <w:sz w:val="24"/>
          <w:szCs w:val="24"/>
        </w:rPr>
        <w:t>，以此增加消费者的体验感和沉浸感。</w:t>
      </w:r>
    </w:p>
    <w:p w14:paraId="4F2C0268" w14:textId="3B2D7804" w:rsidR="00F10FD2" w:rsidRDefault="00F10FD2" w:rsidP="00DF5D44">
      <w:pPr>
        <w:widowControl/>
        <w:rPr>
          <w:rFonts w:ascii="Times New Roman" w:eastAsia="宋体" w:hAnsi="Times New Roman" w:cs="宋体"/>
          <w:kern w:val="0"/>
          <w:sz w:val="24"/>
          <w:szCs w:val="24"/>
        </w:rPr>
      </w:pPr>
    </w:p>
    <w:p w14:paraId="43808C4A" w14:textId="6D5B6075" w:rsidR="007B58D8" w:rsidRDefault="007B58D8" w:rsidP="00903C5B">
      <w:pPr>
        <w:widowControl/>
        <w:ind w:firstLine="420"/>
        <w:rPr>
          <w:rFonts w:ascii="Times New Roman" w:eastAsia="宋体" w:hAnsi="Times New Roman" w:cs="宋体"/>
          <w:kern w:val="0"/>
          <w:sz w:val="24"/>
          <w:szCs w:val="24"/>
        </w:rPr>
      </w:pPr>
      <w:commentRangeStart w:id="141"/>
      <w:del w:id="142" w:author="庞 彤" w:date="2023-06-13T16:25:00Z">
        <w:r w:rsidRPr="008A4B40" w:rsidDel="00910A52">
          <w:rPr>
            <w:rFonts w:ascii="Times New Roman" w:eastAsia="宋体" w:hAnsi="Times New Roman" w:cs="宋体" w:hint="eastAsia"/>
            <w:color w:val="FF0000"/>
            <w:kern w:val="0"/>
            <w:sz w:val="24"/>
            <w:szCs w:val="24"/>
            <w:rPrChange w:id="143" w:author="Lin" w:date="2023-06-13T01:39:00Z">
              <w:rPr>
                <w:rFonts w:ascii="Times New Roman" w:eastAsia="宋体" w:hAnsi="Times New Roman" w:cs="宋体" w:hint="eastAsia"/>
                <w:kern w:val="0"/>
                <w:sz w:val="24"/>
                <w:szCs w:val="24"/>
              </w:rPr>
            </w:rPrChange>
          </w:rPr>
          <w:delText>云蔬菜种植平台相比于应用，更像一个虚拟游戏。</w:delText>
        </w:r>
        <w:commentRangeEnd w:id="141"/>
        <w:r w:rsidR="008A4B40" w:rsidDel="00910A52">
          <w:rPr>
            <w:rStyle w:val="af4"/>
            <w:rFonts w:hint="eastAsia"/>
          </w:rPr>
          <w:commentReference w:id="141"/>
        </w:r>
      </w:del>
      <w:del w:id="144" w:author="庞 彤" w:date="2023-06-13T16:26:00Z">
        <w:r w:rsidDel="00910A52">
          <w:rPr>
            <w:rFonts w:ascii="Times New Roman" w:eastAsia="宋体" w:hAnsi="Times New Roman" w:cs="宋体" w:hint="eastAsia"/>
            <w:kern w:val="0"/>
            <w:sz w:val="24"/>
            <w:szCs w:val="24"/>
          </w:rPr>
          <w:delText>消</w:delText>
        </w:r>
      </w:del>
      <w:r>
        <w:rPr>
          <w:rFonts w:ascii="Times New Roman" w:eastAsia="宋体" w:hAnsi="Times New Roman" w:cs="宋体" w:hint="eastAsia"/>
          <w:kern w:val="0"/>
          <w:sz w:val="24"/>
          <w:szCs w:val="24"/>
        </w:rPr>
        <w:t>费者可以在平台内选择想要种植的作物种子和作物温室，温室工作人员则会把种植种在用户指定的位置。在作物生长期间，消费者需要在虚拟空间中对其进行浇水、施肥、通风等操作，农业元宇宙大脑则会模拟用户的操作，实时的为用户展现作物的生长状态。当作物成熟之后，消费者便会收到有由温室工作人员邮寄的作物，以此代表完成了一次交易。</w:t>
      </w:r>
    </w:p>
    <w:p w14:paraId="01EA119D" w14:textId="77777777" w:rsidR="00DF5D44" w:rsidRDefault="00B35EB4" w:rsidP="00903C5B">
      <w:pPr>
        <w:widowControl/>
        <w:ind w:firstLine="420"/>
        <w:rPr>
          <w:rFonts w:ascii="Times New Roman" w:eastAsia="宋体" w:hAnsi="Times New Roman" w:cs="宋体"/>
          <w:kern w:val="0"/>
          <w:sz w:val="24"/>
          <w:szCs w:val="24"/>
        </w:rPr>
      </w:pPr>
      <w:proofErr w:type="gramStart"/>
      <w:r w:rsidRPr="00F10FD2">
        <w:rPr>
          <w:rFonts w:ascii="Times New Roman" w:eastAsia="宋体" w:hAnsi="Times New Roman" w:cs="宋体" w:hint="eastAsia"/>
          <w:kern w:val="0"/>
          <w:sz w:val="24"/>
          <w:szCs w:val="24"/>
        </w:rPr>
        <w:t>云蔬菜</w:t>
      </w:r>
      <w:proofErr w:type="gramEnd"/>
      <w:r w:rsidRPr="00F10FD2">
        <w:rPr>
          <w:rFonts w:ascii="Times New Roman" w:eastAsia="宋体" w:hAnsi="Times New Roman" w:cs="宋体" w:hint="eastAsia"/>
          <w:kern w:val="0"/>
          <w:sz w:val="24"/>
          <w:szCs w:val="24"/>
        </w:rPr>
        <w:t>种植平台</w:t>
      </w:r>
      <w:r>
        <w:rPr>
          <w:rFonts w:ascii="Times New Roman" w:eastAsia="宋体" w:hAnsi="Times New Roman" w:cs="宋体" w:hint="eastAsia"/>
          <w:kern w:val="0"/>
          <w:sz w:val="24"/>
          <w:szCs w:val="24"/>
        </w:rPr>
        <w:t>让消费者进入“温室”中观察农作物的生长过程，并根据自己的意愿对农作物进行操作。消费者在种植作物的过程中体会到农业的乐趣，满足对植物生长的好奇心，增强体验感。同时，</w:t>
      </w:r>
      <w:proofErr w:type="gramStart"/>
      <w:r w:rsidRPr="00F10FD2">
        <w:rPr>
          <w:rFonts w:ascii="Times New Roman" w:eastAsia="宋体" w:hAnsi="Times New Roman" w:cs="宋体" w:hint="eastAsia"/>
          <w:kern w:val="0"/>
          <w:sz w:val="24"/>
          <w:szCs w:val="24"/>
        </w:rPr>
        <w:t>云蔬菜</w:t>
      </w:r>
      <w:proofErr w:type="gramEnd"/>
      <w:r w:rsidRPr="00F10FD2">
        <w:rPr>
          <w:rFonts w:ascii="Times New Roman" w:eastAsia="宋体" w:hAnsi="Times New Roman" w:cs="宋体" w:hint="eastAsia"/>
          <w:kern w:val="0"/>
          <w:sz w:val="24"/>
          <w:szCs w:val="24"/>
        </w:rPr>
        <w:t>种植平台</w:t>
      </w:r>
      <w:r>
        <w:rPr>
          <w:rFonts w:ascii="Times New Roman" w:eastAsia="宋体" w:hAnsi="Times New Roman" w:cs="宋体" w:hint="eastAsia"/>
          <w:kern w:val="0"/>
          <w:sz w:val="24"/>
          <w:szCs w:val="24"/>
        </w:rPr>
        <w:t>凭借其高沉浸性和随机性，可以吸引更多消费者前来体验，不仅维护消费者的消费权益，同时提高温室的经济效益，</w:t>
      </w:r>
      <w:r w:rsidR="0037068E">
        <w:rPr>
          <w:rFonts w:ascii="Times New Roman" w:eastAsia="宋体" w:hAnsi="Times New Roman" w:cs="宋体" w:hint="eastAsia"/>
          <w:kern w:val="0"/>
          <w:sz w:val="24"/>
          <w:szCs w:val="24"/>
        </w:rPr>
        <w:t>促进了农业领域的发展。</w:t>
      </w:r>
    </w:p>
    <w:p w14:paraId="36D3EBE8" w14:textId="68C493BF" w:rsidR="00E935F9" w:rsidRPr="00F10FD2" w:rsidRDefault="00E935F9" w:rsidP="00BB31F0">
      <w:pPr>
        <w:widowControl/>
        <w:rPr>
          <w:rFonts w:ascii="Times New Roman" w:eastAsia="宋体" w:hAnsi="Times New Roman" w:cs="宋体"/>
          <w:kern w:val="0"/>
          <w:sz w:val="24"/>
          <w:szCs w:val="24"/>
        </w:rPr>
      </w:pPr>
    </w:p>
    <w:p w14:paraId="3125BEA2" w14:textId="100F0F2B" w:rsidR="006A2A77" w:rsidRDefault="00855739" w:rsidP="00903C5B">
      <w:pPr>
        <w:widowControl/>
        <w:rPr>
          <w:rFonts w:ascii="Times New Roman" w:eastAsia="黑体" w:hAnsi="Times New Roman" w:cs="Times New Roman"/>
          <w:b/>
          <w:kern w:val="0"/>
          <w:sz w:val="28"/>
          <w:szCs w:val="28"/>
        </w:rPr>
      </w:pPr>
      <w:r>
        <w:rPr>
          <w:rFonts w:ascii="Times New Roman" w:eastAsia="黑体" w:hAnsi="Times New Roman" w:cs="Times New Roman"/>
          <w:b/>
          <w:kern w:val="0"/>
          <w:sz w:val="28"/>
          <w:szCs w:val="28"/>
        </w:rPr>
        <w:br w:type="page"/>
      </w:r>
    </w:p>
    <w:p w14:paraId="428C9016" w14:textId="73B780AC" w:rsidR="006A2A77" w:rsidRDefault="00BB5A06" w:rsidP="00903C5B">
      <w:pPr>
        <w:widowControl/>
        <w:rPr>
          <w:rFonts w:ascii="Times New Roman" w:eastAsia="黑体" w:hAnsi="Times New Roman" w:cs="Times New Roman"/>
          <w:b/>
          <w:kern w:val="0"/>
          <w:sz w:val="30"/>
          <w:szCs w:val="24"/>
        </w:rPr>
      </w:pPr>
      <w:ins w:id="145" w:author="庞 彤" w:date="2023-06-13T18:16:00Z">
        <w:r>
          <w:rPr>
            <w:rFonts w:ascii="Times New Roman" w:eastAsia="黑体" w:hAnsi="Times New Roman" w:cs="Times New Roman"/>
            <w:b/>
            <w:kern w:val="0"/>
            <w:sz w:val="30"/>
            <w:szCs w:val="24"/>
          </w:rPr>
          <w:lastRenderedPageBreak/>
          <w:t>4</w:t>
        </w:r>
      </w:ins>
      <w:del w:id="146" w:author="庞 彤" w:date="2023-06-13T18:16:00Z">
        <w:r w:rsidR="006A0516" w:rsidDel="00BB5A06">
          <w:rPr>
            <w:rFonts w:ascii="Times New Roman" w:eastAsia="黑体" w:hAnsi="Times New Roman" w:cs="Times New Roman"/>
            <w:b/>
            <w:kern w:val="0"/>
            <w:sz w:val="30"/>
            <w:szCs w:val="24"/>
          </w:rPr>
          <w:delText>5</w:delText>
        </w:r>
      </w:del>
      <w:r w:rsidR="006A2A77" w:rsidRPr="006A2A77">
        <w:rPr>
          <w:rFonts w:ascii="Times New Roman" w:eastAsia="黑体" w:hAnsi="Times New Roman" w:cs="Times New Roman"/>
          <w:b/>
          <w:kern w:val="0"/>
          <w:sz w:val="30"/>
          <w:szCs w:val="24"/>
        </w:rPr>
        <w:t xml:space="preserve"> </w:t>
      </w:r>
      <w:r w:rsidR="006A2A77" w:rsidRPr="006A2A77">
        <w:rPr>
          <w:rFonts w:ascii="Times New Roman" w:eastAsia="黑体" w:hAnsi="Times New Roman" w:cs="Times New Roman" w:hint="eastAsia"/>
          <w:b/>
          <w:kern w:val="0"/>
          <w:sz w:val="30"/>
          <w:szCs w:val="24"/>
        </w:rPr>
        <w:t>农业元宇宙的展望与总结</w:t>
      </w:r>
    </w:p>
    <w:p w14:paraId="6CCB9ECC" w14:textId="099E84C8" w:rsidR="00163F61" w:rsidDel="00312B5D" w:rsidRDefault="00740B9B" w:rsidP="00740B9B">
      <w:pPr>
        <w:widowControl/>
        <w:ind w:firstLine="420"/>
        <w:rPr>
          <w:del w:id="147" w:author="Lin" w:date="2023-06-13T22:22:00Z"/>
          <w:rFonts w:ascii="Times New Roman" w:eastAsia="宋体" w:hAnsi="Times New Roman" w:cs="宋体"/>
          <w:kern w:val="0"/>
          <w:sz w:val="24"/>
          <w:szCs w:val="24"/>
        </w:rPr>
      </w:pPr>
      <w:del w:id="148" w:author="Lin" w:date="2023-06-13T22:22:00Z">
        <w:r w:rsidRPr="00740B9B" w:rsidDel="00312B5D">
          <w:rPr>
            <w:rFonts w:ascii="Times New Roman" w:eastAsia="宋体" w:hAnsi="Times New Roman" w:cs="宋体" w:hint="eastAsia"/>
            <w:kern w:val="0"/>
            <w:sz w:val="24"/>
            <w:szCs w:val="24"/>
          </w:rPr>
          <w:delText>随着虚拟现实技术和新一代通讯技术的普及以及</w:delText>
        </w:r>
        <w:r w:rsidRPr="00740B9B" w:rsidDel="00312B5D">
          <w:rPr>
            <w:rFonts w:ascii="Times New Roman" w:eastAsia="宋体" w:hAnsi="Times New Roman" w:cs="宋体"/>
            <w:kern w:val="0"/>
            <w:sz w:val="24"/>
            <w:szCs w:val="24"/>
          </w:rPr>
          <w:delText>元宇宙</w:delText>
        </w:r>
        <w:r w:rsidRPr="00740B9B" w:rsidDel="00312B5D">
          <w:rPr>
            <w:rFonts w:ascii="Times New Roman" w:eastAsia="宋体" w:hAnsi="Times New Roman" w:cs="宋体" w:hint="eastAsia"/>
            <w:kern w:val="0"/>
            <w:sz w:val="24"/>
            <w:szCs w:val="24"/>
          </w:rPr>
          <w:delText>与农业领域的不断融合，农业元宇宙将会极大地推动农业想着智能化、工厂化发展</w:delText>
        </w:r>
        <w:r w:rsidRPr="00740B9B" w:rsidDel="00312B5D">
          <w:rPr>
            <w:rFonts w:ascii="Times New Roman" w:eastAsia="宋体" w:hAnsi="Times New Roman" w:cs="宋体"/>
            <w:kern w:val="0"/>
            <w:sz w:val="24"/>
            <w:szCs w:val="24"/>
          </w:rPr>
          <w:delText>。</w:delText>
        </w:r>
      </w:del>
    </w:p>
    <w:p w14:paraId="6F46FA83" w14:textId="43FD1B64" w:rsidR="00163F61" w:rsidRPr="00163F61" w:rsidDel="00312B5D" w:rsidRDefault="00163F61" w:rsidP="00163F61">
      <w:pPr>
        <w:widowControl/>
        <w:ind w:firstLine="420"/>
        <w:rPr>
          <w:del w:id="149" w:author="Lin" w:date="2023-06-13T22:22:00Z"/>
          <w:rFonts w:ascii="Times New Roman" w:eastAsia="宋体" w:hAnsi="Times New Roman" w:cs="宋体"/>
          <w:kern w:val="0"/>
          <w:sz w:val="24"/>
          <w:szCs w:val="24"/>
        </w:rPr>
      </w:pPr>
      <w:del w:id="150" w:author="Lin" w:date="2023-06-13T22:22:00Z">
        <w:r w:rsidRPr="001B254D" w:rsidDel="00312B5D">
          <w:rPr>
            <w:rFonts w:ascii="Times New Roman" w:eastAsia="宋体" w:hAnsi="Times New Roman" w:cs="宋体" w:hint="eastAsia"/>
            <w:kern w:val="0"/>
            <w:sz w:val="24"/>
            <w:szCs w:val="24"/>
          </w:rPr>
          <w:delText>本</w:delText>
        </w:r>
        <w:r w:rsidDel="00312B5D">
          <w:rPr>
            <w:rFonts w:ascii="Times New Roman" w:eastAsia="宋体" w:hAnsi="Times New Roman" w:cs="宋体" w:hint="eastAsia"/>
            <w:kern w:val="0"/>
            <w:sz w:val="24"/>
            <w:szCs w:val="24"/>
          </w:rPr>
          <w:delText>文提出的</w:delText>
        </w:r>
        <w:r w:rsidRPr="001B254D" w:rsidDel="00312B5D">
          <w:rPr>
            <w:rFonts w:ascii="Times New Roman" w:eastAsia="宋体" w:hAnsi="Times New Roman" w:cs="宋体" w:hint="eastAsia"/>
            <w:kern w:val="0"/>
            <w:sz w:val="24"/>
            <w:szCs w:val="24"/>
          </w:rPr>
          <w:delText>作物温室农业“元宇宙”</w:delText>
        </w:r>
        <w:r w:rsidDel="00312B5D">
          <w:rPr>
            <w:rFonts w:ascii="Times New Roman" w:eastAsia="宋体" w:hAnsi="Times New Roman" w:cs="宋体" w:hint="eastAsia"/>
            <w:kern w:val="0"/>
            <w:sz w:val="24"/>
            <w:szCs w:val="24"/>
          </w:rPr>
          <w:delText>是以现实中作物温室为中心，涉及到温室的监督、管理、经营等全部过程的虚拟宇宙。</w:delText>
        </w:r>
        <w:r w:rsidRPr="00163F61" w:rsidDel="00312B5D">
          <w:rPr>
            <w:rFonts w:ascii="Times New Roman" w:eastAsia="宋体" w:hAnsi="Times New Roman" w:cs="宋体" w:hint="eastAsia"/>
            <w:kern w:val="0"/>
            <w:sz w:val="24"/>
            <w:szCs w:val="24"/>
          </w:rPr>
          <w:delText>作物问温室元宇宙具有以下主要特征：</w:delText>
        </w:r>
      </w:del>
    </w:p>
    <w:p w14:paraId="110567CF" w14:textId="6A8223CD" w:rsidR="00163F61" w:rsidRPr="00163F61" w:rsidDel="00312B5D" w:rsidRDefault="00163F61" w:rsidP="00163F61">
      <w:pPr>
        <w:widowControl/>
        <w:ind w:firstLine="420"/>
        <w:rPr>
          <w:del w:id="151" w:author="Lin" w:date="2023-06-13T22:22:00Z"/>
          <w:rFonts w:ascii="Times New Roman" w:eastAsia="宋体" w:hAnsi="Times New Roman" w:cs="宋体"/>
          <w:kern w:val="0"/>
          <w:sz w:val="24"/>
          <w:szCs w:val="24"/>
        </w:rPr>
      </w:pPr>
      <w:del w:id="152" w:author="Lin" w:date="2023-06-13T22:22:00Z">
        <w:r w:rsidDel="00312B5D">
          <w:rPr>
            <w:rFonts w:ascii="Times New Roman" w:eastAsia="宋体" w:hAnsi="Times New Roman" w:cs="宋体" w:hint="eastAsia"/>
            <w:kern w:val="0"/>
            <w:sz w:val="24"/>
            <w:szCs w:val="24"/>
          </w:rPr>
          <w:delText>（</w:delText>
        </w:r>
        <w:r w:rsidDel="00312B5D">
          <w:rPr>
            <w:rFonts w:ascii="Times New Roman" w:eastAsia="宋体" w:hAnsi="Times New Roman" w:cs="宋体" w:hint="eastAsia"/>
            <w:kern w:val="0"/>
            <w:sz w:val="24"/>
            <w:szCs w:val="24"/>
          </w:rPr>
          <w:delText>1</w:delText>
        </w:r>
        <w:r w:rsidDel="00312B5D">
          <w:rPr>
            <w:rFonts w:ascii="Times New Roman" w:eastAsia="宋体" w:hAnsi="Times New Roman" w:cs="宋体" w:hint="eastAsia"/>
            <w:kern w:val="0"/>
            <w:sz w:val="24"/>
            <w:szCs w:val="24"/>
          </w:rPr>
          <w:delText>）</w:delText>
        </w:r>
        <w:r w:rsidRPr="00163F61" w:rsidDel="00312B5D">
          <w:rPr>
            <w:rFonts w:ascii="Times New Roman" w:eastAsia="宋体" w:hAnsi="Times New Roman" w:cs="宋体" w:hint="eastAsia"/>
            <w:kern w:val="0"/>
            <w:sz w:val="24"/>
            <w:szCs w:val="24"/>
          </w:rPr>
          <w:delText>系统巨复杂。农业元宇宙是一个要素复杂、相互作用、动态演化、应用多样的综合性复杂系统。有多个完全不同却又相互关联的子系统互连在一起形成的“系统的系统”，复杂度将随着用户和子系统的增加而呈指数增长。</w:delText>
        </w:r>
      </w:del>
    </w:p>
    <w:p w14:paraId="176C1930" w14:textId="6F405F38" w:rsidR="00163F61" w:rsidRPr="00163F61" w:rsidDel="00312B5D" w:rsidRDefault="00163F61" w:rsidP="00163F61">
      <w:pPr>
        <w:widowControl/>
        <w:ind w:firstLine="420"/>
        <w:rPr>
          <w:del w:id="153" w:author="Lin" w:date="2023-06-13T22:22:00Z"/>
          <w:rFonts w:ascii="Times New Roman" w:eastAsia="宋体" w:hAnsi="Times New Roman" w:cs="宋体"/>
          <w:kern w:val="0"/>
          <w:sz w:val="24"/>
          <w:szCs w:val="24"/>
        </w:rPr>
      </w:pPr>
      <w:del w:id="154" w:author="Lin" w:date="2023-06-13T22:22:00Z">
        <w:r w:rsidDel="00312B5D">
          <w:rPr>
            <w:rFonts w:ascii="Times New Roman" w:eastAsia="宋体" w:hAnsi="Times New Roman" w:cs="宋体" w:hint="eastAsia"/>
            <w:kern w:val="0"/>
            <w:sz w:val="24"/>
            <w:szCs w:val="24"/>
          </w:rPr>
          <w:delText>（</w:delText>
        </w:r>
        <w:r w:rsidDel="00312B5D">
          <w:rPr>
            <w:rFonts w:ascii="Times New Roman" w:eastAsia="宋体" w:hAnsi="Times New Roman" w:cs="宋体" w:hint="eastAsia"/>
            <w:kern w:val="0"/>
            <w:sz w:val="24"/>
            <w:szCs w:val="24"/>
          </w:rPr>
          <w:delText>2</w:delText>
        </w:r>
        <w:r w:rsidDel="00312B5D">
          <w:rPr>
            <w:rFonts w:ascii="Times New Roman" w:eastAsia="宋体" w:hAnsi="Times New Roman" w:cs="宋体" w:hint="eastAsia"/>
            <w:kern w:val="0"/>
            <w:sz w:val="24"/>
            <w:szCs w:val="24"/>
          </w:rPr>
          <w:delText>）</w:delText>
        </w:r>
        <w:r w:rsidRPr="00163F61" w:rsidDel="00312B5D">
          <w:rPr>
            <w:rFonts w:ascii="Times New Roman" w:eastAsia="宋体" w:hAnsi="Times New Roman" w:cs="宋体" w:hint="eastAsia"/>
            <w:kern w:val="0"/>
            <w:sz w:val="24"/>
            <w:szCs w:val="24"/>
          </w:rPr>
          <w:delText>泛在接入与全面感知。温室生产是一个对环境信息有着极高要求的生产环境，环境、作物以及生产者的活动为元宇宙提供了广泛的信息源。农业元宇宙通过传感器技术感知温室和用户的物理信息，利用广泛的感知实现元宇宙中人与人、人与物的广泛链接和信息交互。</w:delText>
        </w:r>
      </w:del>
    </w:p>
    <w:p w14:paraId="290F07A0" w14:textId="71BC7CD5" w:rsidR="00163F61" w:rsidRPr="00163F61" w:rsidDel="00312B5D" w:rsidRDefault="00163F61" w:rsidP="00163F61">
      <w:pPr>
        <w:widowControl/>
        <w:ind w:firstLine="420"/>
        <w:rPr>
          <w:del w:id="155" w:author="Lin" w:date="2023-06-13T22:22:00Z"/>
          <w:rFonts w:ascii="Times New Roman" w:eastAsia="宋体" w:hAnsi="Times New Roman" w:cs="宋体"/>
          <w:kern w:val="0"/>
          <w:sz w:val="24"/>
          <w:szCs w:val="24"/>
        </w:rPr>
      </w:pPr>
      <w:del w:id="156" w:author="Lin" w:date="2023-06-13T22:22:00Z">
        <w:r w:rsidDel="00312B5D">
          <w:rPr>
            <w:rFonts w:ascii="Times New Roman" w:eastAsia="宋体" w:hAnsi="Times New Roman" w:cs="宋体" w:hint="eastAsia"/>
            <w:kern w:val="0"/>
            <w:sz w:val="24"/>
            <w:szCs w:val="24"/>
          </w:rPr>
          <w:delText>(</w:delText>
        </w:r>
        <w:r w:rsidDel="00312B5D">
          <w:rPr>
            <w:rFonts w:ascii="Times New Roman" w:eastAsia="宋体" w:hAnsi="Times New Roman" w:cs="宋体"/>
            <w:kern w:val="0"/>
            <w:sz w:val="24"/>
            <w:szCs w:val="24"/>
          </w:rPr>
          <w:delText>3)</w:delText>
        </w:r>
        <w:r w:rsidRPr="00163F61" w:rsidDel="00312B5D">
          <w:rPr>
            <w:rFonts w:ascii="Times New Roman" w:eastAsia="宋体" w:hAnsi="Times New Roman" w:cs="宋体" w:hint="eastAsia"/>
            <w:kern w:val="0"/>
            <w:sz w:val="24"/>
            <w:szCs w:val="24"/>
          </w:rPr>
          <w:delText>资源集中和大数据融合。元宇宙的建立促进农业资源信息的共用，提高资源伸缩性。元宇宙实现了相关部门、行业、群体、系统之间的数据融合、信息共享，以及于此而来的海量数据。</w:delText>
        </w:r>
      </w:del>
    </w:p>
    <w:p w14:paraId="745EAE05" w14:textId="23FE0A43" w:rsidR="00163F61" w:rsidRPr="00163F61" w:rsidDel="00312B5D" w:rsidRDefault="00163F61" w:rsidP="00163F61">
      <w:pPr>
        <w:widowControl/>
        <w:ind w:firstLine="420"/>
        <w:rPr>
          <w:del w:id="157" w:author="Lin" w:date="2023-06-13T22:22:00Z"/>
          <w:rFonts w:ascii="Times New Roman" w:eastAsia="宋体" w:hAnsi="Times New Roman" w:cs="宋体"/>
          <w:kern w:val="0"/>
          <w:sz w:val="24"/>
          <w:szCs w:val="24"/>
        </w:rPr>
      </w:pPr>
      <w:del w:id="158" w:author="Lin" w:date="2023-06-13T22:22:00Z">
        <w:r w:rsidDel="00312B5D">
          <w:rPr>
            <w:rFonts w:ascii="Times New Roman" w:eastAsia="宋体" w:hAnsi="Times New Roman" w:cs="宋体" w:hint="eastAsia"/>
            <w:kern w:val="0"/>
            <w:sz w:val="24"/>
            <w:szCs w:val="24"/>
          </w:rPr>
          <w:delText>(</w:delText>
        </w:r>
        <w:r w:rsidDel="00312B5D">
          <w:rPr>
            <w:rFonts w:ascii="Times New Roman" w:eastAsia="宋体" w:hAnsi="Times New Roman" w:cs="宋体"/>
            <w:kern w:val="0"/>
            <w:sz w:val="24"/>
            <w:szCs w:val="24"/>
          </w:rPr>
          <w:delText>4)</w:delText>
        </w:r>
        <w:r w:rsidRPr="00163F61" w:rsidDel="00312B5D">
          <w:rPr>
            <w:rFonts w:ascii="Times New Roman" w:eastAsia="宋体" w:hAnsi="Times New Roman" w:cs="宋体" w:hint="eastAsia"/>
            <w:kern w:val="0"/>
            <w:sz w:val="24"/>
            <w:szCs w:val="24"/>
          </w:rPr>
          <w:delText>协同运作与多领域合作。农业生产过程中的不同过程和系统可以通过元宇宙实现互联互通，彼此之间实时感知，及时传递信息、迅速做出反应。</w:delText>
        </w:r>
      </w:del>
    </w:p>
    <w:p w14:paraId="0F0EB4BB" w14:textId="64797551" w:rsidR="00740B9B" w:rsidRPr="00740B9B" w:rsidDel="00312B5D" w:rsidRDefault="00740B9B" w:rsidP="00740B9B">
      <w:pPr>
        <w:widowControl/>
        <w:ind w:firstLine="420"/>
        <w:rPr>
          <w:del w:id="159" w:author="Lin" w:date="2023-06-13T22:22:00Z"/>
          <w:rFonts w:ascii="Times New Roman" w:eastAsia="宋体" w:hAnsi="Times New Roman" w:cs="宋体"/>
          <w:kern w:val="0"/>
          <w:sz w:val="24"/>
          <w:szCs w:val="24"/>
        </w:rPr>
      </w:pPr>
      <w:del w:id="160" w:author="Lin" w:date="2023-06-13T22:22:00Z">
        <w:r w:rsidRPr="00740B9B" w:rsidDel="00312B5D">
          <w:rPr>
            <w:rFonts w:ascii="Times New Roman" w:eastAsia="宋体" w:hAnsi="Times New Roman" w:cs="宋体"/>
            <w:kern w:val="0"/>
            <w:sz w:val="24"/>
            <w:szCs w:val="24"/>
          </w:rPr>
          <w:delText>元宇宙在农业领域前景辽阔，发展潜力巨大</w:delText>
        </w:r>
        <w:r w:rsidDel="00312B5D">
          <w:rPr>
            <w:rFonts w:ascii="Times New Roman" w:eastAsia="宋体" w:hAnsi="Times New Roman" w:cs="宋体" w:hint="eastAsia"/>
            <w:kern w:val="0"/>
            <w:sz w:val="24"/>
            <w:szCs w:val="24"/>
          </w:rPr>
          <w:delText>，</w:delText>
        </w:r>
        <w:r w:rsidRPr="00740B9B" w:rsidDel="00312B5D">
          <w:rPr>
            <w:rFonts w:ascii="Times New Roman" w:eastAsia="宋体" w:hAnsi="Times New Roman" w:cs="宋体"/>
            <w:kern w:val="0"/>
            <w:sz w:val="24"/>
            <w:szCs w:val="24"/>
          </w:rPr>
          <w:delText>未来农业元宇宙将主要从以下方面展开科学研究。</w:delText>
        </w:r>
      </w:del>
    </w:p>
    <w:p w14:paraId="4A11D79D" w14:textId="348385B4" w:rsidR="00F10FD2" w:rsidRPr="00F10FD2" w:rsidDel="00312B5D" w:rsidRDefault="00EE569F" w:rsidP="00EE569F">
      <w:pPr>
        <w:widowControl/>
        <w:ind w:firstLine="420"/>
        <w:rPr>
          <w:del w:id="161" w:author="Lin" w:date="2023-06-13T22:22:00Z"/>
          <w:rFonts w:ascii="Times New Roman" w:eastAsia="宋体" w:hAnsi="Times New Roman" w:cs="宋体"/>
          <w:kern w:val="0"/>
          <w:sz w:val="24"/>
          <w:szCs w:val="24"/>
        </w:rPr>
      </w:pPr>
      <w:del w:id="162" w:author="Lin" w:date="2023-06-13T22:22:00Z">
        <w:r w:rsidDel="00312B5D">
          <w:rPr>
            <w:rFonts w:ascii="Times New Roman" w:eastAsia="宋体" w:hAnsi="Times New Roman" w:cs="宋体" w:hint="eastAsia"/>
            <w:kern w:val="0"/>
            <w:sz w:val="24"/>
            <w:szCs w:val="24"/>
          </w:rPr>
          <w:delText>（</w:delText>
        </w:r>
        <w:r w:rsidDel="00312B5D">
          <w:rPr>
            <w:rFonts w:ascii="Times New Roman" w:eastAsia="宋体" w:hAnsi="Times New Roman" w:cs="宋体" w:hint="eastAsia"/>
            <w:kern w:val="0"/>
            <w:sz w:val="24"/>
            <w:szCs w:val="24"/>
          </w:rPr>
          <w:delText>1</w:delText>
        </w:r>
        <w:r w:rsidDel="00312B5D">
          <w:rPr>
            <w:rFonts w:ascii="Times New Roman" w:eastAsia="宋体" w:hAnsi="Times New Roman" w:cs="宋体" w:hint="eastAsia"/>
            <w:kern w:val="0"/>
            <w:sz w:val="24"/>
            <w:szCs w:val="24"/>
          </w:rPr>
          <w:delText>）</w:delText>
        </w:r>
        <w:r w:rsidR="00446005" w:rsidDel="00312B5D">
          <w:rPr>
            <w:rFonts w:ascii="Times New Roman" w:eastAsia="宋体" w:hAnsi="Times New Roman" w:cs="宋体" w:hint="eastAsia"/>
            <w:kern w:val="0"/>
            <w:sz w:val="24"/>
            <w:szCs w:val="24"/>
          </w:rPr>
          <w:delText>农业元宇宙是涵盖农业所有领域、涉及物流、教育的相关领域的全面元宇宙。</w:delText>
        </w:r>
        <w:r w:rsidR="00F10FD2" w:rsidRPr="00F10FD2" w:rsidDel="00312B5D">
          <w:rPr>
            <w:rFonts w:ascii="Times New Roman" w:eastAsia="宋体" w:hAnsi="Times New Roman" w:cs="宋体" w:hint="eastAsia"/>
            <w:kern w:val="0"/>
            <w:sz w:val="24"/>
            <w:szCs w:val="24"/>
          </w:rPr>
          <w:delText>本文提出的作物温室元宇宙是以作物温室为核心展开的，</w:delText>
        </w:r>
        <w:r w:rsidR="00446005" w:rsidDel="00312B5D">
          <w:rPr>
            <w:rFonts w:ascii="Times New Roman" w:eastAsia="宋体" w:hAnsi="Times New Roman" w:cs="宋体" w:hint="eastAsia"/>
            <w:kern w:val="0"/>
            <w:sz w:val="24"/>
            <w:szCs w:val="24"/>
          </w:rPr>
          <w:delText>无法</w:delText>
        </w:r>
        <w:r w:rsidR="00F10FD2" w:rsidRPr="00F10FD2" w:rsidDel="00312B5D">
          <w:rPr>
            <w:rFonts w:ascii="Times New Roman" w:eastAsia="宋体" w:hAnsi="Times New Roman" w:cs="宋体" w:hint="eastAsia"/>
            <w:kern w:val="0"/>
            <w:sz w:val="24"/>
            <w:szCs w:val="24"/>
          </w:rPr>
          <w:delText>全面的预测到农业元宇宙的发展情况。在畜牧业、林业、水产等农业相近领域的元宇宙框架仍需广大学者进行探索和研究；</w:delText>
        </w:r>
        <w:r w:rsidR="00446005" w:rsidDel="00312B5D">
          <w:rPr>
            <w:rFonts w:ascii="Times New Roman" w:eastAsia="宋体" w:hAnsi="Times New Roman" w:cs="宋体" w:hint="eastAsia"/>
            <w:kern w:val="0"/>
            <w:sz w:val="24"/>
            <w:szCs w:val="24"/>
          </w:rPr>
          <w:delText>同时，农产品的运输、农业工作者的培训问题也是农业元宇宙发展的方向。</w:delText>
        </w:r>
      </w:del>
    </w:p>
    <w:p w14:paraId="7D74C501" w14:textId="4D50AE73" w:rsidR="00F10FD2" w:rsidDel="00312B5D" w:rsidRDefault="00EE569F" w:rsidP="00EE569F">
      <w:pPr>
        <w:widowControl/>
        <w:ind w:firstLine="420"/>
        <w:rPr>
          <w:del w:id="163" w:author="Lin" w:date="2023-06-13T22:22:00Z"/>
          <w:rFonts w:ascii="Times New Roman" w:eastAsia="宋体" w:hAnsi="Times New Roman" w:cs="宋体"/>
          <w:kern w:val="0"/>
          <w:sz w:val="24"/>
          <w:szCs w:val="24"/>
        </w:rPr>
      </w:pPr>
      <w:del w:id="164" w:author="Lin" w:date="2023-06-13T22:22:00Z">
        <w:r w:rsidDel="00312B5D">
          <w:rPr>
            <w:rFonts w:ascii="Times New Roman" w:eastAsia="宋体" w:hAnsi="Times New Roman" w:cs="宋体" w:hint="eastAsia"/>
            <w:kern w:val="0"/>
            <w:sz w:val="24"/>
            <w:szCs w:val="24"/>
          </w:rPr>
          <w:delText>（</w:delText>
        </w:r>
        <w:r w:rsidDel="00312B5D">
          <w:rPr>
            <w:rFonts w:ascii="Times New Roman" w:eastAsia="宋体" w:hAnsi="Times New Roman" w:cs="宋体" w:hint="eastAsia"/>
            <w:kern w:val="0"/>
            <w:sz w:val="24"/>
            <w:szCs w:val="24"/>
          </w:rPr>
          <w:delText>2</w:delText>
        </w:r>
        <w:r w:rsidDel="00312B5D">
          <w:rPr>
            <w:rFonts w:ascii="Times New Roman" w:eastAsia="宋体" w:hAnsi="Times New Roman" w:cs="宋体" w:hint="eastAsia"/>
            <w:kern w:val="0"/>
            <w:sz w:val="24"/>
            <w:szCs w:val="24"/>
          </w:rPr>
          <w:delText>）</w:delText>
        </w:r>
        <w:r w:rsidR="00446005" w:rsidDel="00312B5D">
          <w:rPr>
            <w:rFonts w:ascii="Times New Roman" w:eastAsia="宋体" w:hAnsi="Times New Roman" w:cs="宋体" w:hint="eastAsia"/>
            <w:kern w:val="0"/>
            <w:sz w:val="24"/>
            <w:szCs w:val="24"/>
          </w:rPr>
          <w:delText>农业元宇宙是完善、系统、整体的元宇宙。</w:delText>
        </w:r>
        <w:r w:rsidR="00F10FD2" w:rsidDel="00312B5D">
          <w:rPr>
            <w:rFonts w:ascii="Times New Roman" w:eastAsia="宋体" w:hAnsi="Times New Roman" w:cs="宋体" w:hint="eastAsia"/>
            <w:kern w:val="0"/>
            <w:sz w:val="24"/>
            <w:szCs w:val="24"/>
          </w:rPr>
          <w:delText>本文对农业元宇宙的研究工作都是探索性的，提出的虚拟温室、农作物贸易平台和云种植平台</w:delText>
        </w:r>
        <w:r w:rsidR="00446005" w:rsidDel="00312B5D">
          <w:rPr>
            <w:rFonts w:ascii="Times New Roman" w:eastAsia="宋体" w:hAnsi="Times New Roman" w:cs="宋体" w:hint="eastAsia"/>
            <w:kern w:val="0"/>
            <w:sz w:val="24"/>
            <w:szCs w:val="24"/>
          </w:rPr>
          <w:delText>也都是相对割裂的。元宇宙的建立一定是一个完整统一的结合体，才能够带给用户最完美的体验感和沉浸感。</w:delText>
        </w:r>
      </w:del>
    </w:p>
    <w:p w14:paraId="6BA55AE6" w14:textId="5ACD2D1E" w:rsidR="00446005" w:rsidDel="00312B5D" w:rsidRDefault="00EE569F" w:rsidP="00EE569F">
      <w:pPr>
        <w:widowControl/>
        <w:ind w:firstLine="420"/>
        <w:rPr>
          <w:del w:id="165" w:author="Lin" w:date="2023-06-13T22:22:00Z"/>
          <w:rFonts w:ascii="Times New Roman" w:eastAsia="宋体" w:hAnsi="Times New Roman" w:cs="宋体"/>
          <w:kern w:val="0"/>
          <w:sz w:val="24"/>
          <w:szCs w:val="24"/>
        </w:rPr>
      </w:pPr>
      <w:del w:id="166" w:author="Lin" w:date="2023-06-13T22:22:00Z">
        <w:r w:rsidDel="00312B5D">
          <w:rPr>
            <w:rFonts w:ascii="Times New Roman" w:eastAsia="宋体" w:hAnsi="Times New Roman" w:cs="宋体" w:hint="eastAsia"/>
            <w:kern w:val="0"/>
            <w:sz w:val="24"/>
            <w:szCs w:val="24"/>
          </w:rPr>
          <w:delText>（</w:delText>
        </w:r>
        <w:r w:rsidDel="00312B5D">
          <w:rPr>
            <w:rFonts w:ascii="Times New Roman" w:eastAsia="宋体" w:hAnsi="Times New Roman" w:cs="宋体" w:hint="eastAsia"/>
            <w:kern w:val="0"/>
            <w:sz w:val="24"/>
            <w:szCs w:val="24"/>
          </w:rPr>
          <w:delText>3</w:delText>
        </w:r>
        <w:r w:rsidDel="00312B5D">
          <w:rPr>
            <w:rFonts w:ascii="Times New Roman" w:eastAsia="宋体" w:hAnsi="Times New Roman" w:cs="宋体" w:hint="eastAsia"/>
            <w:kern w:val="0"/>
            <w:sz w:val="24"/>
            <w:szCs w:val="24"/>
          </w:rPr>
          <w:delText>）</w:delText>
        </w:r>
        <w:r w:rsidR="00446005" w:rsidDel="00312B5D">
          <w:rPr>
            <w:rFonts w:ascii="Times New Roman" w:eastAsia="宋体" w:hAnsi="Times New Roman" w:cs="宋体" w:hint="eastAsia"/>
            <w:kern w:val="0"/>
            <w:sz w:val="24"/>
            <w:szCs w:val="24"/>
          </w:rPr>
          <w:delText>农业元宇宙是普及、深入百姓心中的元宇宙。农业是与人民生活最相关的一个行业，一个农业技术的发展也离不开人民大众的支持。只有将农业元宇宙深入普及</w:delText>
        </w:r>
        <w:r w:rsidDel="00312B5D">
          <w:rPr>
            <w:rFonts w:ascii="Times New Roman" w:eastAsia="宋体" w:hAnsi="Times New Roman" w:cs="宋体" w:hint="eastAsia"/>
            <w:kern w:val="0"/>
            <w:sz w:val="24"/>
            <w:szCs w:val="24"/>
          </w:rPr>
          <w:delText>，人们乐于参与，成为人们生活中的一部分，农业元宇宙才算是真正的服务于人民。</w:delText>
        </w:r>
      </w:del>
    </w:p>
    <w:p w14:paraId="562A13B6" w14:textId="2C2C0100" w:rsidR="001F3DBD" w:rsidDel="00312B5D" w:rsidRDefault="00855739" w:rsidP="00903C5B">
      <w:pPr>
        <w:widowControl/>
        <w:ind w:firstLine="420"/>
        <w:rPr>
          <w:del w:id="167" w:author="Lin" w:date="2023-06-13T22:22:00Z"/>
          <w:rFonts w:ascii="Times New Roman" w:eastAsia="宋体" w:hAnsi="Times New Roman" w:cs="宋体"/>
          <w:kern w:val="0"/>
          <w:sz w:val="24"/>
          <w:szCs w:val="24"/>
        </w:rPr>
      </w:pPr>
      <w:del w:id="168" w:author="Lin" w:date="2023-06-13T22:22:00Z">
        <w:r w:rsidDel="00312B5D">
          <w:rPr>
            <w:rFonts w:ascii="Times New Roman" w:eastAsia="宋体" w:hAnsi="Times New Roman" w:cs="宋体" w:hint="eastAsia"/>
            <w:kern w:val="0"/>
            <w:sz w:val="24"/>
            <w:szCs w:val="24"/>
          </w:rPr>
          <w:delText>本文为农业元宇宙</w:delText>
        </w:r>
        <w:r w:rsidR="004054C4" w:rsidDel="00312B5D">
          <w:rPr>
            <w:rFonts w:ascii="Times New Roman" w:eastAsia="宋体" w:hAnsi="Times New Roman" w:cs="宋体" w:hint="eastAsia"/>
            <w:kern w:val="0"/>
            <w:sz w:val="24"/>
            <w:szCs w:val="24"/>
          </w:rPr>
          <w:delText>总结</w:delText>
        </w:r>
        <w:r w:rsidDel="00312B5D">
          <w:rPr>
            <w:rFonts w:ascii="Times New Roman" w:eastAsia="宋体" w:hAnsi="Times New Roman" w:cs="宋体" w:hint="eastAsia"/>
            <w:kern w:val="0"/>
            <w:sz w:val="24"/>
            <w:szCs w:val="24"/>
          </w:rPr>
          <w:delText>了</w:delText>
        </w:r>
        <w:r w:rsidR="004054C4" w:rsidDel="00312B5D">
          <w:rPr>
            <w:rFonts w:ascii="Times New Roman" w:eastAsia="宋体" w:hAnsi="Times New Roman" w:cs="宋体" w:hint="eastAsia"/>
            <w:kern w:val="0"/>
            <w:sz w:val="24"/>
            <w:szCs w:val="24"/>
          </w:rPr>
          <w:delText>相关</w:delText>
        </w:r>
        <w:r w:rsidDel="00312B5D">
          <w:rPr>
            <w:rFonts w:ascii="Times New Roman" w:eastAsia="宋体" w:hAnsi="Times New Roman" w:cs="宋体" w:hint="eastAsia"/>
            <w:kern w:val="0"/>
            <w:sz w:val="24"/>
            <w:szCs w:val="24"/>
          </w:rPr>
          <w:delText>技术</w:delText>
        </w:r>
        <w:r w:rsidR="004054C4" w:rsidDel="00312B5D">
          <w:rPr>
            <w:rFonts w:ascii="Times New Roman" w:eastAsia="宋体" w:hAnsi="Times New Roman" w:cs="宋体" w:hint="eastAsia"/>
            <w:kern w:val="0"/>
            <w:sz w:val="24"/>
            <w:szCs w:val="24"/>
          </w:rPr>
          <w:delText>并展望了服务</w:delText>
        </w:r>
        <w:r w:rsidDel="00312B5D">
          <w:rPr>
            <w:rFonts w:ascii="Times New Roman" w:eastAsia="宋体" w:hAnsi="Times New Roman" w:cs="宋体" w:hint="eastAsia"/>
            <w:kern w:val="0"/>
            <w:sz w:val="24"/>
            <w:szCs w:val="24"/>
          </w:rPr>
          <w:delText>场景，</w:delText>
        </w:r>
        <w:r w:rsidR="00163F61" w:rsidDel="00312B5D">
          <w:rPr>
            <w:rFonts w:ascii="Times New Roman" w:eastAsia="宋体" w:hAnsi="Times New Roman" w:cs="宋体" w:hint="eastAsia"/>
            <w:kern w:val="0"/>
            <w:sz w:val="24"/>
            <w:szCs w:val="24"/>
          </w:rPr>
          <w:delText>为</w:delText>
        </w:r>
        <w:r w:rsidDel="00312B5D">
          <w:rPr>
            <w:rFonts w:ascii="Times New Roman" w:eastAsia="宋体" w:hAnsi="Times New Roman" w:cs="宋体" w:hint="eastAsia"/>
            <w:kern w:val="0"/>
            <w:sz w:val="24"/>
            <w:szCs w:val="24"/>
          </w:rPr>
          <w:delText>农业元宇宙</w:delText>
        </w:r>
        <w:r w:rsidR="00163F61" w:rsidDel="00312B5D">
          <w:rPr>
            <w:rFonts w:ascii="Times New Roman" w:eastAsia="宋体" w:hAnsi="Times New Roman" w:cs="宋体" w:hint="eastAsia"/>
            <w:kern w:val="0"/>
            <w:sz w:val="24"/>
            <w:szCs w:val="24"/>
          </w:rPr>
          <w:delText>提供了可行的发展方向</w:delText>
        </w:r>
        <w:r w:rsidDel="00312B5D">
          <w:rPr>
            <w:rFonts w:ascii="Times New Roman" w:eastAsia="宋体" w:hAnsi="Times New Roman" w:cs="宋体" w:hint="eastAsia"/>
            <w:kern w:val="0"/>
            <w:sz w:val="24"/>
            <w:szCs w:val="24"/>
          </w:rPr>
          <w:delText>。农业元宇宙也必然会为农业生产提供新的思路，为农业</w:delText>
        </w:r>
        <w:r w:rsidDel="00312B5D">
          <w:rPr>
            <w:rFonts w:ascii="Times New Roman" w:eastAsia="宋体" w:hAnsi="Times New Roman" w:cs="宋体" w:hint="eastAsia"/>
            <w:kern w:val="0"/>
            <w:sz w:val="24"/>
            <w:szCs w:val="24"/>
          </w:rPr>
          <w:delText>4</w:delText>
        </w:r>
        <w:r w:rsidDel="00312B5D">
          <w:rPr>
            <w:rFonts w:ascii="Times New Roman" w:eastAsia="宋体" w:hAnsi="Times New Roman" w:cs="宋体"/>
            <w:kern w:val="0"/>
            <w:sz w:val="24"/>
            <w:szCs w:val="24"/>
          </w:rPr>
          <w:delText>.0</w:delText>
        </w:r>
        <w:r w:rsidDel="00312B5D">
          <w:rPr>
            <w:rFonts w:ascii="Times New Roman" w:eastAsia="宋体" w:hAnsi="Times New Roman" w:cs="宋体" w:hint="eastAsia"/>
            <w:kern w:val="0"/>
            <w:sz w:val="24"/>
            <w:szCs w:val="24"/>
          </w:rPr>
          <w:delText>的建设提供新的动力。</w:delText>
        </w:r>
      </w:del>
    </w:p>
    <w:p w14:paraId="5B75DF74" w14:textId="16EF48AB" w:rsidR="00905313" w:rsidRDefault="00312B5D" w:rsidP="00903C5B">
      <w:pPr>
        <w:widowControl/>
        <w:ind w:firstLine="420"/>
        <w:rPr>
          <w:ins w:id="169" w:author="Lin" w:date="2023-06-13T22:23:00Z"/>
          <w:rFonts w:ascii="Times New Roman" w:eastAsia="宋体" w:hAnsi="Times New Roman" w:cs="宋体"/>
          <w:kern w:val="0"/>
          <w:sz w:val="24"/>
          <w:szCs w:val="24"/>
        </w:rPr>
      </w:pPr>
      <w:ins w:id="170" w:author="Lin" w:date="2023-06-13T22:22:00Z">
        <w:r>
          <w:rPr>
            <w:rFonts w:ascii="Times New Roman" w:eastAsia="宋体" w:hAnsi="Times New Roman" w:cs="宋体" w:hint="eastAsia"/>
            <w:kern w:val="0"/>
            <w:sz w:val="24"/>
            <w:szCs w:val="24"/>
          </w:rPr>
          <w:t>1</w:t>
        </w:r>
      </w:ins>
      <w:ins w:id="171" w:author="Lin" w:date="2023-06-13T22:23:00Z">
        <w:r>
          <w:rPr>
            <w:rFonts w:ascii="Times New Roman" w:eastAsia="宋体" w:hAnsi="Times New Roman" w:cs="宋体" w:hint="eastAsia"/>
            <w:kern w:val="0"/>
            <w:sz w:val="24"/>
            <w:szCs w:val="24"/>
          </w:rPr>
          <w:t>段论文做了哪些工作，</w:t>
        </w:r>
      </w:ins>
    </w:p>
    <w:p w14:paraId="72C97E2C" w14:textId="140CFF64" w:rsidR="00312B5D" w:rsidRPr="00905313" w:rsidRDefault="00312B5D" w:rsidP="00903C5B">
      <w:pPr>
        <w:widowControl/>
        <w:ind w:firstLine="420"/>
        <w:rPr>
          <w:rFonts w:ascii="Times New Roman" w:eastAsia="宋体" w:hAnsi="Times New Roman" w:cs="宋体" w:hint="eastAsia"/>
          <w:kern w:val="0"/>
          <w:sz w:val="24"/>
          <w:szCs w:val="24"/>
        </w:rPr>
      </w:pPr>
      <w:ins w:id="172" w:author="Lin" w:date="2023-06-13T22:23:00Z">
        <w:r>
          <w:rPr>
            <w:rFonts w:ascii="Times New Roman" w:eastAsia="宋体" w:hAnsi="Times New Roman" w:cs="宋体" w:hint="eastAsia"/>
            <w:kern w:val="0"/>
            <w:sz w:val="24"/>
            <w:szCs w:val="24"/>
          </w:rPr>
          <w:t>1</w:t>
        </w:r>
        <w:r>
          <w:rPr>
            <w:rFonts w:ascii="Times New Roman" w:eastAsia="宋体" w:hAnsi="Times New Roman" w:cs="宋体" w:hint="eastAsia"/>
            <w:kern w:val="0"/>
            <w:sz w:val="24"/>
            <w:szCs w:val="24"/>
          </w:rPr>
          <w:t>段，未来还能干什么</w:t>
        </w:r>
        <w:r>
          <w:rPr>
            <w:rFonts w:ascii="Times New Roman" w:eastAsia="宋体" w:hAnsi="Times New Roman" w:cs="宋体" w:hint="eastAsia"/>
            <w:kern w:val="0"/>
            <w:sz w:val="24"/>
            <w:szCs w:val="24"/>
          </w:rPr>
          <w:t xml:space="preserve"> </w:t>
        </w:r>
        <w:r>
          <w:rPr>
            <w:rFonts w:ascii="Times New Roman" w:eastAsia="宋体" w:hAnsi="Times New Roman" w:cs="宋体" w:hint="eastAsia"/>
            <w:kern w:val="0"/>
            <w:sz w:val="24"/>
            <w:szCs w:val="24"/>
          </w:rPr>
          <w:t>展望</w:t>
        </w:r>
      </w:ins>
    </w:p>
    <w:sectPr w:rsidR="00312B5D" w:rsidRPr="00905313" w:rsidSect="001E1150">
      <w:headerReference w:type="even" r:id="rId22"/>
      <w:headerReference w:type="default" r:id="rId23"/>
      <w:pgSz w:w="11906" w:h="16838" w:code="9"/>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n" w:date="2023-06-13T01:23:00Z" w:initials="L">
    <w:p w14:paraId="6B6EF2B7" w14:textId="4F130107" w:rsidR="00925DD8" w:rsidRDefault="00925DD8">
      <w:pPr>
        <w:pStyle w:val="af5"/>
      </w:pPr>
      <w:r>
        <w:rPr>
          <w:rStyle w:val="af4"/>
        </w:rPr>
        <w:annotationRef/>
      </w:r>
      <w:r>
        <w:rPr>
          <w:rFonts w:hint="eastAsia"/>
        </w:rPr>
        <w:t>什么现象或趋势，1句话。</w:t>
      </w:r>
    </w:p>
    <w:p w14:paraId="73CDA92C" w14:textId="6E427AF5" w:rsidR="00925DD8" w:rsidRDefault="00925DD8">
      <w:pPr>
        <w:pStyle w:val="af5"/>
      </w:pPr>
      <w:r>
        <w:rPr>
          <w:rFonts w:hint="eastAsia"/>
        </w:rPr>
        <w:t>——————————————————</w:t>
      </w:r>
    </w:p>
    <w:p w14:paraId="11AFDE75" w14:textId="76B50556" w:rsidR="00925DD8" w:rsidRDefault="00925DD8">
      <w:pPr>
        <w:pStyle w:val="af5"/>
      </w:pPr>
      <w:r>
        <w:rPr>
          <w:rFonts w:hint="eastAsia"/>
        </w:rPr>
        <w:t>什么技术或者难点问题，1句话。</w:t>
      </w:r>
    </w:p>
    <w:p w14:paraId="06D4A78F" w14:textId="315B578E" w:rsidR="00925DD8" w:rsidRDefault="00925DD8">
      <w:pPr>
        <w:pStyle w:val="af5"/>
      </w:pPr>
      <w:r>
        <w:rPr>
          <w:rFonts w:hint="eastAsia"/>
        </w:rPr>
        <w:t>——————————————————</w:t>
      </w:r>
    </w:p>
    <w:p w14:paraId="7AF10D53" w14:textId="64F913D2" w:rsidR="00925DD8" w:rsidRDefault="00925DD8">
      <w:pPr>
        <w:pStyle w:val="af5"/>
      </w:pPr>
      <w:r>
        <w:rPr>
          <w:rFonts w:hint="eastAsia"/>
        </w:rPr>
        <w:t>针对这个未解决的问题，采用了什么方法，1句话。</w:t>
      </w:r>
    </w:p>
    <w:p w14:paraId="1BE366BE" w14:textId="26096D51" w:rsidR="00925DD8" w:rsidRDefault="00925DD8">
      <w:pPr>
        <w:pStyle w:val="af5"/>
      </w:pPr>
      <w:r>
        <w:rPr>
          <w:rFonts w:hint="eastAsia"/>
        </w:rPr>
        <w:t>——————————————————</w:t>
      </w:r>
    </w:p>
    <w:p w14:paraId="183B6219" w14:textId="77777777" w:rsidR="00925DD8" w:rsidRDefault="00925DD8">
      <w:pPr>
        <w:pStyle w:val="af5"/>
      </w:pPr>
      <w:r>
        <w:rPr>
          <w:rFonts w:hint="eastAsia"/>
        </w:rPr>
        <w:t>开展了什么研究1句话。</w:t>
      </w:r>
    </w:p>
    <w:p w14:paraId="4BD56030" w14:textId="68F9D116" w:rsidR="00925DD8" w:rsidRDefault="00925DD8">
      <w:pPr>
        <w:pStyle w:val="af5"/>
      </w:pPr>
      <w:r>
        <w:rPr>
          <w:rFonts w:hint="eastAsia"/>
        </w:rPr>
        <w:t>——————————————————</w:t>
      </w:r>
    </w:p>
    <w:p w14:paraId="10EC5AA1" w14:textId="77777777" w:rsidR="00925DD8" w:rsidRDefault="00925DD8">
      <w:pPr>
        <w:pStyle w:val="af5"/>
      </w:pPr>
      <w:r>
        <w:rPr>
          <w:rFonts w:hint="eastAsia"/>
        </w:rPr>
        <w:t>研究的结果怎么样1句话</w:t>
      </w:r>
    </w:p>
    <w:p w14:paraId="21813577" w14:textId="7074106D" w:rsidR="00925DD8" w:rsidRDefault="00925DD8">
      <w:pPr>
        <w:pStyle w:val="af5"/>
      </w:pPr>
      <w:r>
        <w:rPr>
          <w:rFonts w:hint="eastAsia"/>
        </w:rPr>
        <w:t>——————————————————</w:t>
      </w:r>
    </w:p>
    <w:p w14:paraId="1C7511CA" w14:textId="6826F5BE" w:rsidR="00925DD8" w:rsidRDefault="00925DD8">
      <w:pPr>
        <w:pStyle w:val="af5"/>
      </w:pPr>
      <w:r>
        <w:rPr>
          <w:rFonts w:hint="eastAsia"/>
        </w:rPr>
        <w:t>共5句话。</w:t>
      </w:r>
    </w:p>
  </w:comment>
  <w:comment w:id="30" w:author="Lin" w:date="2023-06-13T01:31:00Z" w:initials="L">
    <w:p w14:paraId="4764036B" w14:textId="77777777" w:rsidR="000D4E32" w:rsidRDefault="000D4E32" w:rsidP="000D4E32">
      <w:pPr>
        <w:pStyle w:val="af5"/>
      </w:pPr>
      <w:r>
        <w:rPr>
          <w:rStyle w:val="af4"/>
        </w:rPr>
        <w:annotationRef/>
      </w:r>
      <w:r>
        <w:rPr>
          <w:rFonts w:hint="eastAsia"/>
        </w:rPr>
        <w:t>有文献支持吗？不能自己说结论性的话。</w:t>
      </w:r>
    </w:p>
  </w:comment>
  <w:comment w:id="28" w:author="Lin" w:date="2023-06-13T01:30:00Z" w:initials="L">
    <w:p w14:paraId="62E3FF1A" w14:textId="77777777" w:rsidR="000D4E32" w:rsidRDefault="000D4E32" w:rsidP="000D4E32">
      <w:pPr>
        <w:pStyle w:val="af5"/>
      </w:pPr>
      <w:r>
        <w:rPr>
          <w:rStyle w:val="af4"/>
        </w:rPr>
        <w:annotationRef/>
      </w:r>
      <w:r>
        <w:rPr>
          <w:rFonts w:hint="eastAsia"/>
        </w:rPr>
        <w:t>为什么会出现在这里？和上一段是什么关系？是不是应该在第一段？</w:t>
      </w:r>
    </w:p>
  </w:comment>
  <w:comment w:id="37" w:author="Lin" w:date="2023-06-13T01:30:00Z" w:initials="L">
    <w:p w14:paraId="2EEFFE4D" w14:textId="2D3FA6EF" w:rsidR="00925DD8" w:rsidRDefault="00925DD8">
      <w:pPr>
        <w:pStyle w:val="af5"/>
      </w:pPr>
      <w:r>
        <w:rPr>
          <w:rStyle w:val="af4"/>
        </w:rPr>
        <w:annotationRef/>
      </w:r>
      <w:r>
        <w:rPr>
          <w:rFonts w:hint="eastAsia"/>
        </w:rPr>
        <w:t>很好！</w:t>
      </w:r>
    </w:p>
  </w:comment>
  <w:comment w:id="44" w:author="Lin" w:date="2023-06-13T01:35:00Z" w:initials="L">
    <w:p w14:paraId="1EE0FE75" w14:textId="0E3ABDDA" w:rsidR="008A4B40" w:rsidRDefault="008A4B40">
      <w:pPr>
        <w:pStyle w:val="af5"/>
      </w:pPr>
      <w:r>
        <w:rPr>
          <w:rStyle w:val="af4"/>
        </w:rPr>
        <w:annotationRef/>
      </w:r>
      <w:r>
        <w:rPr>
          <w:rFonts w:hint="eastAsia"/>
        </w:rPr>
        <w:t>开篇就说温室数字孪生是什么。</w:t>
      </w:r>
    </w:p>
  </w:comment>
  <w:comment w:id="108" w:author="Lin" w:date="2023-06-13T01:35:00Z" w:initials="L">
    <w:p w14:paraId="28AC5018" w14:textId="77777777" w:rsidR="005E49A7" w:rsidRDefault="005E49A7" w:rsidP="005E49A7">
      <w:pPr>
        <w:pStyle w:val="af5"/>
      </w:pPr>
      <w:r>
        <w:rPr>
          <w:rStyle w:val="af4"/>
        </w:rPr>
        <w:annotationRef/>
      </w:r>
      <w:r>
        <w:rPr>
          <w:rFonts w:hint="eastAsia"/>
        </w:rPr>
        <w:t>开篇就说温室数字</w:t>
      </w:r>
      <w:proofErr w:type="gramStart"/>
      <w:r>
        <w:rPr>
          <w:rFonts w:hint="eastAsia"/>
        </w:rPr>
        <w:t>孪生是</w:t>
      </w:r>
      <w:proofErr w:type="gramEnd"/>
      <w:r>
        <w:rPr>
          <w:rFonts w:hint="eastAsia"/>
        </w:rPr>
        <w:t>什么。</w:t>
      </w:r>
    </w:p>
  </w:comment>
  <w:comment w:id="134" w:author="Lin" w:date="2023-06-13T01:37:00Z" w:initials="L">
    <w:p w14:paraId="1D6EE005" w14:textId="1D52B435" w:rsidR="008A4B40" w:rsidRDefault="008A4B40">
      <w:pPr>
        <w:pStyle w:val="af5"/>
      </w:pPr>
      <w:r>
        <w:rPr>
          <w:rStyle w:val="af4"/>
        </w:rPr>
        <w:annotationRef/>
      </w:r>
      <w:r>
        <w:rPr>
          <w:rFonts w:hint="eastAsia"/>
        </w:rPr>
        <w:t>把这些文字摘录出来，用于描述图3</w:t>
      </w:r>
      <w:r>
        <w:t>.</w:t>
      </w:r>
    </w:p>
  </w:comment>
  <w:comment w:id="141" w:author="Lin" w:date="2023-06-13T01:39:00Z" w:initials="L">
    <w:p w14:paraId="01C454FA" w14:textId="11CEA985" w:rsidR="008A4B40" w:rsidRDefault="008A4B40">
      <w:pPr>
        <w:pStyle w:val="af5"/>
      </w:pPr>
      <w:r>
        <w:rPr>
          <w:rStyle w:val="af4"/>
        </w:rPr>
        <w:annotationRef/>
      </w:r>
      <w:r>
        <w:rPr>
          <w:rFonts w:hint="eastAsia"/>
        </w:rPr>
        <w:t>太口语化</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7511CA" w15:done="0"/>
  <w15:commentEx w15:paraId="4764036B" w15:done="1"/>
  <w15:commentEx w15:paraId="62E3FF1A" w15:done="1"/>
  <w15:commentEx w15:paraId="2EEFFE4D" w15:done="1"/>
  <w15:commentEx w15:paraId="1EE0FE75" w15:done="1"/>
  <w15:commentEx w15:paraId="28AC5018" w15:done="1"/>
  <w15:commentEx w15:paraId="1D6EE005" w15:done="0"/>
  <w15:commentEx w15:paraId="01C454F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24398" w16cex:dateUtc="2023-06-12T17:23:00Z"/>
  <w16cex:commentExtensible w16cex:durableId="28331B8A" w16cex:dateUtc="2023-06-12T17:31:00Z"/>
  <w16cex:commentExtensible w16cex:durableId="28331B89" w16cex:dateUtc="2023-06-12T17:30:00Z"/>
  <w16cex:commentExtensible w16cex:durableId="2832453A" w16cex:dateUtc="2023-06-12T17:30:00Z"/>
  <w16cex:commentExtensible w16cex:durableId="28324647" w16cex:dateUtc="2023-06-12T17:35:00Z"/>
  <w16cex:commentExtensible w16cex:durableId="28336A10" w16cex:dateUtc="2023-06-12T17:35:00Z"/>
  <w16cex:commentExtensible w16cex:durableId="283246DA" w16cex:dateUtc="2023-06-12T17:37:00Z"/>
  <w16cex:commentExtensible w16cex:durableId="28324759" w16cex:dateUtc="2023-06-12T17: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7511CA" w16cid:durableId="28324398"/>
  <w16cid:commentId w16cid:paraId="4764036B" w16cid:durableId="28331B8A"/>
  <w16cid:commentId w16cid:paraId="62E3FF1A" w16cid:durableId="28331B89"/>
  <w16cid:commentId w16cid:paraId="2EEFFE4D" w16cid:durableId="2832453A"/>
  <w16cid:commentId w16cid:paraId="1EE0FE75" w16cid:durableId="28324647"/>
  <w16cid:commentId w16cid:paraId="28AC5018" w16cid:durableId="28336A10"/>
  <w16cid:commentId w16cid:paraId="1D6EE005" w16cid:durableId="283246DA"/>
  <w16cid:commentId w16cid:paraId="01C454FA" w16cid:durableId="283247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E3F70" w14:textId="77777777" w:rsidR="00B52753" w:rsidRDefault="00B52753" w:rsidP="00D20E00">
      <w:r>
        <w:separator/>
      </w:r>
    </w:p>
  </w:endnote>
  <w:endnote w:type="continuationSeparator" w:id="0">
    <w:p w14:paraId="54812A0F" w14:textId="77777777" w:rsidR="00B52753" w:rsidRDefault="00B52753" w:rsidP="00D20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388E6" w14:textId="77777777" w:rsidR="00B52753" w:rsidRDefault="00B52753" w:rsidP="00D20E00">
      <w:r>
        <w:separator/>
      </w:r>
    </w:p>
  </w:footnote>
  <w:footnote w:type="continuationSeparator" w:id="0">
    <w:p w14:paraId="732856FF" w14:textId="77777777" w:rsidR="00B52753" w:rsidRDefault="00B52753" w:rsidP="00D20E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AFE0" w14:textId="77777777" w:rsidR="001E1150" w:rsidRDefault="001E1150" w:rsidP="001E1150">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F24EB" w14:textId="77777777" w:rsidR="001E1150" w:rsidRDefault="001E1150" w:rsidP="001E1150">
    <w:pPr>
      <w:pStyle w:val="a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D3E0E"/>
    <w:multiLevelType w:val="hybridMultilevel"/>
    <w:tmpl w:val="4E28CE6E"/>
    <w:lvl w:ilvl="0" w:tplc="2E6EAC44">
      <w:start w:val="1"/>
      <w:numFmt w:val="decimal"/>
      <w:lvlText w:val="%1."/>
      <w:lvlJc w:val="left"/>
      <w:pPr>
        <w:ind w:left="4380" w:hanging="43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D35627C"/>
    <w:multiLevelType w:val="hybridMultilevel"/>
    <w:tmpl w:val="2F14A1FE"/>
    <w:lvl w:ilvl="0" w:tplc="B132380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50F224E0"/>
    <w:multiLevelType w:val="hybridMultilevel"/>
    <w:tmpl w:val="013A73FC"/>
    <w:lvl w:ilvl="0" w:tplc="58EE051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C631B92"/>
    <w:multiLevelType w:val="hybridMultilevel"/>
    <w:tmpl w:val="7444BB90"/>
    <w:lvl w:ilvl="0" w:tplc="CFFC9C9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6C1115E7"/>
    <w:multiLevelType w:val="hybridMultilevel"/>
    <w:tmpl w:val="B3DA4094"/>
    <w:lvl w:ilvl="0" w:tplc="582E3C6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B583B6D"/>
    <w:multiLevelType w:val="hybridMultilevel"/>
    <w:tmpl w:val="F61E9EBE"/>
    <w:lvl w:ilvl="0" w:tplc="E340939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917980299">
    <w:abstractNumId w:val="2"/>
  </w:num>
  <w:num w:numId="2" w16cid:durableId="1132792581">
    <w:abstractNumId w:val="3"/>
  </w:num>
  <w:num w:numId="3" w16cid:durableId="128284905">
    <w:abstractNumId w:val="1"/>
  </w:num>
  <w:num w:numId="4" w16cid:durableId="1187985292">
    <w:abstractNumId w:val="4"/>
  </w:num>
  <w:num w:numId="5" w16cid:durableId="1947498163">
    <w:abstractNumId w:val="5"/>
  </w:num>
  <w:num w:numId="6" w16cid:durableId="195378354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n">
    <w15:presenceInfo w15:providerId="None" w15:userId="Lin"/>
  </w15:person>
  <w15:person w15:author="庞 彤">
    <w15:presenceInfo w15:providerId="Windows Live" w15:userId="bdf4e483829dc3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ptexdtvewpzt9e9rs9va5wf92ea5rvzdawf&quot;&gt;human-centric DRL&lt;record-ids&gt;&lt;item&gt;71&lt;/item&gt;&lt;/record-ids&gt;&lt;/item&gt;&lt;/Libraries&gt;"/>
  </w:docVars>
  <w:rsids>
    <w:rsidRoot w:val="00D531FA"/>
    <w:rsid w:val="00014661"/>
    <w:rsid w:val="00017393"/>
    <w:rsid w:val="0002228B"/>
    <w:rsid w:val="00032DBE"/>
    <w:rsid w:val="00036BFE"/>
    <w:rsid w:val="00060175"/>
    <w:rsid w:val="0007109A"/>
    <w:rsid w:val="00072696"/>
    <w:rsid w:val="00074E79"/>
    <w:rsid w:val="000919BB"/>
    <w:rsid w:val="000A45C1"/>
    <w:rsid w:val="000D131E"/>
    <w:rsid w:val="000D4E32"/>
    <w:rsid w:val="000D78F7"/>
    <w:rsid w:val="000E338E"/>
    <w:rsid w:val="00103934"/>
    <w:rsid w:val="0010686B"/>
    <w:rsid w:val="0013140B"/>
    <w:rsid w:val="0013552E"/>
    <w:rsid w:val="00143569"/>
    <w:rsid w:val="00163F61"/>
    <w:rsid w:val="001759EC"/>
    <w:rsid w:val="001A7B55"/>
    <w:rsid w:val="001B254D"/>
    <w:rsid w:val="001E1150"/>
    <w:rsid w:val="001F1988"/>
    <w:rsid w:val="001F3DBD"/>
    <w:rsid w:val="001F62C1"/>
    <w:rsid w:val="002026E6"/>
    <w:rsid w:val="0022140A"/>
    <w:rsid w:val="00227CB2"/>
    <w:rsid w:val="00255D97"/>
    <w:rsid w:val="00287EC8"/>
    <w:rsid w:val="00291316"/>
    <w:rsid w:val="00292A50"/>
    <w:rsid w:val="002A10CD"/>
    <w:rsid w:val="002B11A3"/>
    <w:rsid w:val="002C0B60"/>
    <w:rsid w:val="002C1D89"/>
    <w:rsid w:val="002C2227"/>
    <w:rsid w:val="002C2CA7"/>
    <w:rsid w:val="002C742C"/>
    <w:rsid w:val="00312B5D"/>
    <w:rsid w:val="00334D0D"/>
    <w:rsid w:val="00342956"/>
    <w:rsid w:val="003661C6"/>
    <w:rsid w:val="00370631"/>
    <w:rsid w:val="0037068E"/>
    <w:rsid w:val="003C19D0"/>
    <w:rsid w:val="003C2EBC"/>
    <w:rsid w:val="003D44CC"/>
    <w:rsid w:val="003E1D67"/>
    <w:rsid w:val="004054C4"/>
    <w:rsid w:val="00421316"/>
    <w:rsid w:val="0043097A"/>
    <w:rsid w:val="00434920"/>
    <w:rsid w:val="00446005"/>
    <w:rsid w:val="00457648"/>
    <w:rsid w:val="00475F66"/>
    <w:rsid w:val="00484B38"/>
    <w:rsid w:val="004C63AD"/>
    <w:rsid w:val="004D7696"/>
    <w:rsid w:val="004F342D"/>
    <w:rsid w:val="004F4DF1"/>
    <w:rsid w:val="00501592"/>
    <w:rsid w:val="0050555A"/>
    <w:rsid w:val="00505DD4"/>
    <w:rsid w:val="00515675"/>
    <w:rsid w:val="00526667"/>
    <w:rsid w:val="00527B23"/>
    <w:rsid w:val="00530417"/>
    <w:rsid w:val="00537B72"/>
    <w:rsid w:val="00542CEE"/>
    <w:rsid w:val="00545698"/>
    <w:rsid w:val="00545CEF"/>
    <w:rsid w:val="0056605D"/>
    <w:rsid w:val="00574F18"/>
    <w:rsid w:val="00577A3A"/>
    <w:rsid w:val="005836B6"/>
    <w:rsid w:val="00595666"/>
    <w:rsid w:val="0059715A"/>
    <w:rsid w:val="005A5C95"/>
    <w:rsid w:val="005A7A8C"/>
    <w:rsid w:val="005B326D"/>
    <w:rsid w:val="005C1EE8"/>
    <w:rsid w:val="005C6A02"/>
    <w:rsid w:val="005D05BA"/>
    <w:rsid w:val="005E49A7"/>
    <w:rsid w:val="005E7DAD"/>
    <w:rsid w:val="005E7F89"/>
    <w:rsid w:val="005F39BE"/>
    <w:rsid w:val="00606E64"/>
    <w:rsid w:val="00635F49"/>
    <w:rsid w:val="00664BF3"/>
    <w:rsid w:val="00665C8B"/>
    <w:rsid w:val="00675F4B"/>
    <w:rsid w:val="00692775"/>
    <w:rsid w:val="006A0516"/>
    <w:rsid w:val="006A2A77"/>
    <w:rsid w:val="006A3E7A"/>
    <w:rsid w:val="006A559F"/>
    <w:rsid w:val="006B74D2"/>
    <w:rsid w:val="006C34F3"/>
    <w:rsid w:val="006E22B2"/>
    <w:rsid w:val="00702DE4"/>
    <w:rsid w:val="00704F28"/>
    <w:rsid w:val="00706B1E"/>
    <w:rsid w:val="00710ADA"/>
    <w:rsid w:val="00714227"/>
    <w:rsid w:val="00740B9B"/>
    <w:rsid w:val="00762C0D"/>
    <w:rsid w:val="00763DE6"/>
    <w:rsid w:val="0079669B"/>
    <w:rsid w:val="007A2EE1"/>
    <w:rsid w:val="007B07B8"/>
    <w:rsid w:val="007B58D8"/>
    <w:rsid w:val="007C1E0B"/>
    <w:rsid w:val="007C3EDA"/>
    <w:rsid w:val="007C555E"/>
    <w:rsid w:val="007E2177"/>
    <w:rsid w:val="007E5202"/>
    <w:rsid w:val="00802043"/>
    <w:rsid w:val="00807279"/>
    <w:rsid w:val="0084797D"/>
    <w:rsid w:val="00855739"/>
    <w:rsid w:val="00864123"/>
    <w:rsid w:val="0089145A"/>
    <w:rsid w:val="00893126"/>
    <w:rsid w:val="008A4B40"/>
    <w:rsid w:val="008B0C83"/>
    <w:rsid w:val="008C0480"/>
    <w:rsid w:val="008C0D50"/>
    <w:rsid w:val="00903C5B"/>
    <w:rsid w:val="00905313"/>
    <w:rsid w:val="00910A52"/>
    <w:rsid w:val="009111A0"/>
    <w:rsid w:val="009174D0"/>
    <w:rsid w:val="00925DD8"/>
    <w:rsid w:val="00932BB5"/>
    <w:rsid w:val="00945617"/>
    <w:rsid w:val="009540C7"/>
    <w:rsid w:val="009920AF"/>
    <w:rsid w:val="00995D59"/>
    <w:rsid w:val="00A266ED"/>
    <w:rsid w:val="00A3243A"/>
    <w:rsid w:val="00A332AE"/>
    <w:rsid w:val="00A33795"/>
    <w:rsid w:val="00A37809"/>
    <w:rsid w:val="00A46147"/>
    <w:rsid w:val="00A52BFF"/>
    <w:rsid w:val="00A646CC"/>
    <w:rsid w:val="00A719CB"/>
    <w:rsid w:val="00A8274D"/>
    <w:rsid w:val="00AA0473"/>
    <w:rsid w:val="00AC2540"/>
    <w:rsid w:val="00AC4F60"/>
    <w:rsid w:val="00AC6274"/>
    <w:rsid w:val="00B00A9B"/>
    <w:rsid w:val="00B0155A"/>
    <w:rsid w:val="00B03613"/>
    <w:rsid w:val="00B10667"/>
    <w:rsid w:val="00B16E3A"/>
    <w:rsid w:val="00B17491"/>
    <w:rsid w:val="00B209DE"/>
    <w:rsid w:val="00B25C7D"/>
    <w:rsid w:val="00B320FC"/>
    <w:rsid w:val="00B35EB4"/>
    <w:rsid w:val="00B372B2"/>
    <w:rsid w:val="00B450B0"/>
    <w:rsid w:val="00B52753"/>
    <w:rsid w:val="00B62FBE"/>
    <w:rsid w:val="00B635CB"/>
    <w:rsid w:val="00B6421C"/>
    <w:rsid w:val="00B72D72"/>
    <w:rsid w:val="00B920F6"/>
    <w:rsid w:val="00BA0079"/>
    <w:rsid w:val="00BB24F3"/>
    <w:rsid w:val="00BB31F0"/>
    <w:rsid w:val="00BB4FE4"/>
    <w:rsid w:val="00BB5A06"/>
    <w:rsid w:val="00BB7B3C"/>
    <w:rsid w:val="00BC3626"/>
    <w:rsid w:val="00BE524A"/>
    <w:rsid w:val="00C25E27"/>
    <w:rsid w:val="00C277A1"/>
    <w:rsid w:val="00C3795A"/>
    <w:rsid w:val="00C45519"/>
    <w:rsid w:val="00C5445E"/>
    <w:rsid w:val="00C618B4"/>
    <w:rsid w:val="00C64A00"/>
    <w:rsid w:val="00C65D1A"/>
    <w:rsid w:val="00C91634"/>
    <w:rsid w:val="00C9195F"/>
    <w:rsid w:val="00CB681D"/>
    <w:rsid w:val="00CC4ACA"/>
    <w:rsid w:val="00CF219E"/>
    <w:rsid w:val="00D141BA"/>
    <w:rsid w:val="00D205CA"/>
    <w:rsid w:val="00D20E00"/>
    <w:rsid w:val="00D31781"/>
    <w:rsid w:val="00D37C36"/>
    <w:rsid w:val="00D46C96"/>
    <w:rsid w:val="00D531FA"/>
    <w:rsid w:val="00D539C1"/>
    <w:rsid w:val="00D80CD0"/>
    <w:rsid w:val="00D86148"/>
    <w:rsid w:val="00DC26D3"/>
    <w:rsid w:val="00DC409E"/>
    <w:rsid w:val="00DF388D"/>
    <w:rsid w:val="00DF5669"/>
    <w:rsid w:val="00DF5D44"/>
    <w:rsid w:val="00E00A3E"/>
    <w:rsid w:val="00E02062"/>
    <w:rsid w:val="00E36115"/>
    <w:rsid w:val="00E570E0"/>
    <w:rsid w:val="00E579E4"/>
    <w:rsid w:val="00E67E3E"/>
    <w:rsid w:val="00E86B6F"/>
    <w:rsid w:val="00E86EB0"/>
    <w:rsid w:val="00E90BF7"/>
    <w:rsid w:val="00E935F9"/>
    <w:rsid w:val="00EA0D5E"/>
    <w:rsid w:val="00ED5447"/>
    <w:rsid w:val="00EE257E"/>
    <w:rsid w:val="00EE569F"/>
    <w:rsid w:val="00F10FD2"/>
    <w:rsid w:val="00F24ADE"/>
    <w:rsid w:val="00F3299D"/>
    <w:rsid w:val="00F3439E"/>
    <w:rsid w:val="00F54302"/>
    <w:rsid w:val="00F82863"/>
    <w:rsid w:val="00F83563"/>
    <w:rsid w:val="00F837DB"/>
    <w:rsid w:val="00F87D36"/>
    <w:rsid w:val="00F94545"/>
    <w:rsid w:val="00F979D1"/>
    <w:rsid w:val="00FB62F3"/>
    <w:rsid w:val="00FD2C03"/>
    <w:rsid w:val="00FD35D9"/>
    <w:rsid w:val="00FE6E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93477"/>
  <w15:chartTrackingRefBased/>
  <w15:docId w15:val="{87296F88-853C-4C0A-8508-215D49F00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5A06"/>
    <w:pPr>
      <w:widowControl w:val="0"/>
      <w:jc w:val="both"/>
    </w:pPr>
  </w:style>
  <w:style w:type="paragraph" w:styleId="1">
    <w:name w:val="heading 1"/>
    <w:basedOn w:val="a"/>
    <w:next w:val="a"/>
    <w:link w:val="10"/>
    <w:qFormat/>
    <w:rsid w:val="00D531FA"/>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D531F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D531FA"/>
    <w:rPr>
      <w:b/>
      <w:bCs/>
      <w:kern w:val="44"/>
      <w:sz w:val="44"/>
      <w:szCs w:val="44"/>
    </w:rPr>
  </w:style>
  <w:style w:type="character" w:customStyle="1" w:styleId="20">
    <w:name w:val="标题 2 字符"/>
    <w:basedOn w:val="a0"/>
    <w:link w:val="2"/>
    <w:uiPriority w:val="9"/>
    <w:rsid w:val="00D531FA"/>
    <w:rPr>
      <w:rFonts w:asciiTheme="majorHAnsi" w:eastAsiaTheme="majorEastAsia" w:hAnsiTheme="majorHAnsi" w:cstheme="majorBidi"/>
      <w:b/>
      <w:bCs/>
      <w:sz w:val="32"/>
      <w:szCs w:val="32"/>
    </w:rPr>
  </w:style>
  <w:style w:type="paragraph" w:styleId="a3">
    <w:name w:val="List Paragraph"/>
    <w:basedOn w:val="a"/>
    <w:uiPriority w:val="34"/>
    <w:qFormat/>
    <w:rsid w:val="000D78F7"/>
    <w:pPr>
      <w:ind w:firstLineChars="200" w:firstLine="420"/>
    </w:pPr>
  </w:style>
  <w:style w:type="paragraph" w:styleId="a4">
    <w:name w:val="Date"/>
    <w:basedOn w:val="a"/>
    <w:next w:val="a"/>
    <w:link w:val="a5"/>
    <w:uiPriority w:val="99"/>
    <w:semiHidden/>
    <w:unhideWhenUsed/>
    <w:rsid w:val="002026E6"/>
    <w:pPr>
      <w:ind w:leftChars="2500" w:left="100"/>
    </w:pPr>
  </w:style>
  <w:style w:type="character" w:customStyle="1" w:styleId="a5">
    <w:name w:val="日期 字符"/>
    <w:basedOn w:val="a0"/>
    <w:link w:val="a4"/>
    <w:uiPriority w:val="99"/>
    <w:semiHidden/>
    <w:rsid w:val="002026E6"/>
  </w:style>
  <w:style w:type="paragraph" w:styleId="a6">
    <w:name w:val="footnote text"/>
    <w:basedOn w:val="a"/>
    <w:link w:val="a7"/>
    <w:uiPriority w:val="99"/>
    <w:semiHidden/>
    <w:unhideWhenUsed/>
    <w:rsid w:val="00D20E00"/>
    <w:pPr>
      <w:snapToGrid w:val="0"/>
      <w:jc w:val="left"/>
    </w:pPr>
    <w:rPr>
      <w:sz w:val="18"/>
      <w:szCs w:val="18"/>
    </w:rPr>
  </w:style>
  <w:style w:type="character" w:customStyle="1" w:styleId="a7">
    <w:name w:val="脚注文本 字符"/>
    <w:basedOn w:val="a0"/>
    <w:link w:val="a6"/>
    <w:uiPriority w:val="99"/>
    <w:semiHidden/>
    <w:rsid w:val="00D20E00"/>
    <w:rPr>
      <w:sz w:val="18"/>
      <w:szCs w:val="18"/>
    </w:rPr>
  </w:style>
  <w:style w:type="character" w:styleId="a8">
    <w:name w:val="footnote reference"/>
    <w:basedOn w:val="a0"/>
    <w:uiPriority w:val="99"/>
    <w:semiHidden/>
    <w:unhideWhenUsed/>
    <w:rsid w:val="00D20E00"/>
    <w:rPr>
      <w:vertAlign w:val="superscript"/>
    </w:rPr>
  </w:style>
  <w:style w:type="paragraph" w:styleId="a9">
    <w:name w:val="endnote text"/>
    <w:basedOn w:val="a"/>
    <w:link w:val="aa"/>
    <w:uiPriority w:val="99"/>
    <w:semiHidden/>
    <w:unhideWhenUsed/>
    <w:rsid w:val="00D20E00"/>
    <w:pPr>
      <w:snapToGrid w:val="0"/>
      <w:jc w:val="left"/>
    </w:pPr>
  </w:style>
  <w:style w:type="character" w:customStyle="1" w:styleId="aa">
    <w:name w:val="尾注文本 字符"/>
    <w:basedOn w:val="a0"/>
    <w:link w:val="a9"/>
    <w:uiPriority w:val="99"/>
    <w:semiHidden/>
    <w:rsid w:val="00D20E00"/>
  </w:style>
  <w:style w:type="character" w:styleId="ab">
    <w:name w:val="endnote reference"/>
    <w:basedOn w:val="a0"/>
    <w:uiPriority w:val="99"/>
    <w:semiHidden/>
    <w:unhideWhenUsed/>
    <w:rsid w:val="00D20E00"/>
    <w:rPr>
      <w:vertAlign w:val="superscript"/>
    </w:rPr>
  </w:style>
  <w:style w:type="paragraph" w:styleId="ac">
    <w:name w:val="Bibliography"/>
    <w:basedOn w:val="a"/>
    <w:next w:val="a"/>
    <w:uiPriority w:val="37"/>
    <w:unhideWhenUsed/>
    <w:rsid w:val="00D20E00"/>
  </w:style>
  <w:style w:type="character" w:styleId="ad">
    <w:name w:val="Hyperlink"/>
    <w:basedOn w:val="a0"/>
    <w:uiPriority w:val="99"/>
    <w:semiHidden/>
    <w:unhideWhenUsed/>
    <w:rsid w:val="00014661"/>
    <w:rPr>
      <w:color w:val="0000FF"/>
      <w:u w:val="single"/>
    </w:rPr>
  </w:style>
  <w:style w:type="paragraph" w:styleId="ae">
    <w:name w:val="header"/>
    <w:basedOn w:val="a"/>
    <w:link w:val="af"/>
    <w:uiPriority w:val="99"/>
    <w:unhideWhenUsed/>
    <w:rsid w:val="001B254D"/>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1B254D"/>
    <w:rPr>
      <w:sz w:val="18"/>
      <w:szCs w:val="18"/>
    </w:rPr>
  </w:style>
  <w:style w:type="paragraph" w:styleId="af0">
    <w:name w:val="footer"/>
    <w:basedOn w:val="a"/>
    <w:link w:val="af1"/>
    <w:uiPriority w:val="99"/>
    <w:unhideWhenUsed/>
    <w:rsid w:val="001B254D"/>
    <w:pPr>
      <w:tabs>
        <w:tab w:val="center" w:pos="4153"/>
        <w:tab w:val="right" w:pos="8306"/>
      </w:tabs>
      <w:snapToGrid w:val="0"/>
      <w:jc w:val="left"/>
    </w:pPr>
    <w:rPr>
      <w:sz w:val="18"/>
      <w:szCs w:val="18"/>
    </w:rPr>
  </w:style>
  <w:style w:type="character" w:customStyle="1" w:styleId="af1">
    <w:name w:val="页脚 字符"/>
    <w:basedOn w:val="a0"/>
    <w:link w:val="af0"/>
    <w:uiPriority w:val="99"/>
    <w:rsid w:val="001B254D"/>
    <w:rPr>
      <w:sz w:val="18"/>
      <w:szCs w:val="18"/>
    </w:rPr>
  </w:style>
  <w:style w:type="table" w:styleId="af2">
    <w:name w:val="Table Grid"/>
    <w:basedOn w:val="a1"/>
    <w:uiPriority w:val="39"/>
    <w:rsid w:val="005304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a0"/>
    <w:rsid w:val="003C2EBC"/>
    <w:rPr>
      <w:rFonts w:ascii="Microsoft YaHei UI" w:eastAsia="Microsoft YaHei UI" w:hAnsi="Microsoft YaHei UI" w:hint="eastAsia"/>
      <w:sz w:val="18"/>
      <w:szCs w:val="18"/>
    </w:rPr>
  </w:style>
  <w:style w:type="paragraph" w:styleId="af3">
    <w:name w:val="Revision"/>
    <w:hidden/>
    <w:uiPriority w:val="99"/>
    <w:semiHidden/>
    <w:rsid w:val="003D44CC"/>
  </w:style>
  <w:style w:type="character" w:styleId="af4">
    <w:name w:val="annotation reference"/>
    <w:basedOn w:val="a0"/>
    <w:uiPriority w:val="99"/>
    <w:semiHidden/>
    <w:unhideWhenUsed/>
    <w:rsid w:val="003D44CC"/>
    <w:rPr>
      <w:sz w:val="21"/>
      <w:szCs w:val="21"/>
    </w:rPr>
  </w:style>
  <w:style w:type="paragraph" w:styleId="af5">
    <w:name w:val="annotation text"/>
    <w:basedOn w:val="a"/>
    <w:link w:val="af6"/>
    <w:uiPriority w:val="99"/>
    <w:unhideWhenUsed/>
    <w:rsid w:val="003D44CC"/>
    <w:pPr>
      <w:jc w:val="left"/>
    </w:pPr>
  </w:style>
  <w:style w:type="character" w:customStyle="1" w:styleId="af6">
    <w:name w:val="批注文字 字符"/>
    <w:basedOn w:val="a0"/>
    <w:link w:val="af5"/>
    <w:uiPriority w:val="99"/>
    <w:rsid w:val="003D44CC"/>
  </w:style>
  <w:style w:type="paragraph" w:styleId="af7">
    <w:name w:val="annotation subject"/>
    <w:basedOn w:val="af5"/>
    <w:next w:val="af5"/>
    <w:link w:val="af8"/>
    <w:uiPriority w:val="99"/>
    <w:semiHidden/>
    <w:unhideWhenUsed/>
    <w:rsid w:val="003D44CC"/>
    <w:rPr>
      <w:b/>
      <w:bCs/>
    </w:rPr>
  </w:style>
  <w:style w:type="character" w:customStyle="1" w:styleId="af8">
    <w:name w:val="批注主题 字符"/>
    <w:basedOn w:val="af6"/>
    <w:link w:val="af7"/>
    <w:uiPriority w:val="99"/>
    <w:semiHidden/>
    <w:rsid w:val="003D44CC"/>
    <w:rPr>
      <w:b/>
      <w:bCs/>
    </w:rPr>
  </w:style>
  <w:style w:type="paragraph" w:customStyle="1" w:styleId="pf0">
    <w:name w:val="pf0"/>
    <w:basedOn w:val="a"/>
    <w:rsid w:val="00F87D36"/>
    <w:pPr>
      <w:widowControl/>
      <w:spacing w:before="100" w:beforeAutospacing="1" w:after="100" w:afterAutospacing="1"/>
      <w:jc w:val="left"/>
    </w:pPr>
    <w:rPr>
      <w:rFonts w:ascii="宋体" w:eastAsia="宋体" w:hAnsi="宋体" w:cs="宋体"/>
      <w:kern w:val="0"/>
      <w:sz w:val="24"/>
      <w:szCs w:val="24"/>
    </w:rPr>
  </w:style>
  <w:style w:type="paragraph" w:customStyle="1" w:styleId="EndNoteBibliographyTitle">
    <w:name w:val="EndNote Bibliography Title"/>
    <w:basedOn w:val="a"/>
    <w:link w:val="EndNoteBibliographyTitle0"/>
    <w:rsid w:val="001F3DBD"/>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1F3DBD"/>
    <w:rPr>
      <w:rFonts w:ascii="等线" w:eastAsia="等线" w:hAnsi="等线"/>
      <w:noProof/>
      <w:sz w:val="20"/>
    </w:rPr>
  </w:style>
  <w:style w:type="paragraph" w:customStyle="1" w:styleId="EndNoteBibliography">
    <w:name w:val="EndNote Bibliography"/>
    <w:basedOn w:val="a"/>
    <w:link w:val="EndNoteBibliography0"/>
    <w:rsid w:val="001F3DBD"/>
    <w:rPr>
      <w:rFonts w:ascii="等线" w:eastAsia="等线" w:hAnsi="等线"/>
      <w:noProof/>
      <w:sz w:val="20"/>
    </w:rPr>
  </w:style>
  <w:style w:type="character" w:customStyle="1" w:styleId="EndNoteBibliography0">
    <w:name w:val="EndNote Bibliography 字符"/>
    <w:basedOn w:val="a0"/>
    <w:link w:val="EndNoteBibliography"/>
    <w:rsid w:val="001F3DBD"/>
    <w:rPr>
      <w:rFonts w:ascii="等线" w:eastAsia="等线" w:hAnsi="等线"/>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5447">
      <w:bodyDiv w:val="1"/>
      <w:marLeft w:val="0"/>
      <w:marRight w:val="0"/>
      <w:marTop w:val="0"/>
      <w:marBottom w:val="0"/>
      <w:divBdr>
        <w:top w:val="none" w:sz="0" w:space="0" w:color="auto"/>
        <w:left w:val="none" w:sz="0" w:space="0" w:color="auto"/>
        <w:bottom w:val="none" w:sz="0" w:space="0" w:color="auto"/>
        <w:right w:val="none" w:sz="0" w:space="0" w:color="auto"/>
      </w:divBdr>
    </w:div>
    <w:div w:id="1298952286">
      <w:bodyDiv w:val="1"/>
      <w:marLeft w:val="0"/>
      <w:marRight w:val="0"/>
      <w:marTop w:val="0"/>
      <w:marBottom w:val="0"/>
      <w:divBdr>
        <w:top w:val="none" w:sz="0" w:space="0" w:color="auto"/>
        <w:left w:val="none" w:sz="0" w:space="0" w:color="auto"/>
        <w:bottom w:val="none" w:sz="0" w:space="0" w:color="auto"/>
        <w:right w:val="none" w:sz="0" w:space="0" w:color="auto"/>
      </w:divBdr>
    </w:div>
    <w:div w:id="184716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0.emf"/><Relationship Id="rId18" Type="http://schemas.openxmlformats.org/officeDocument/2006/relationships/image" Target="media/image4.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package" Target="embeddings/Microsoft_Visio_Drawing3.vsdx"/><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package" Target="embeddings/Microsoft_Visio_Drawing1.vsdx"/><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eader" Target="header2.xml"/><Relationship Id="rId10" Type="http://schemas.microsoft.com/office/2016/09/relationships/commentsIds" Target="commentsIds.xml"/><Relationship Id="rId19" Type="http://schemas.openxmlformats.org/officeDocument/2006/relationships/package" Target="embeddings/Microsoft_Visio_Drawing2.vsdx"/><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xmlns:b="http://schemas.openxmlformats.org/officeDocument/2006/bibliography" xmlns="http://schemas.openxmlformats.org/officeDocument/2006/bibliography">
    <b:Tag>占位符1</b:Tag>
    <b:RefOrder>2</b:RefOrder>
  </b:Source>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12B1F0FD-EE0D-4D0D-A1ED-D8879CE80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Pages>
  <Words>1328</Words>
  <Characters>7570</Characters>
  <Application>Microsoft Office Word</Application>
  <DocSecurity>0</DocSecurity>
  <Lines>63</Lines>
  <Paragraphs>17</Paragraphs>
  <ScaleCrop>false</ScaleCrop>
  <Company/>
  <LinksUpToDate>false</LinksUpToDate>
  <CharactersWithSpaces>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庞 彤</dc:creator>
  <cp:keywords/>
  <dc:description/>
  <cp:lastModifiedBy>Lin</cp:lastModifiedBy>
  <cp:revision>2</cp:revision>
  <dcterms:created xsi:type="dcterms:W3CDTF">2023-06-13T14:58:00Z</dcterms:created>
  <dcterms:modified xsi:type="dcterms:W3CDTF">2023-06-13T14:58:00Z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id="VK7eNWbh"/&gt;&lt;style id="http://www.zotero.org/styles/china-national-standard-gb-t-7714-2015-author-date" hasBibliography="1" bibliographyStyleHasBeenSet="1"/&gt;&lt;prefs&gt;&lt;pref name="fieldType" value="Fi</vt:lpwstr>
  </property>
  <property fmtid="{D5CDD505-2E9C-101B-9397-08002B2CF9AE}" pid="3" name="ZOTERO_PREF_2">
    <vt:lpwstr>eld"/&gt;&lt;/prefs&gt;&lt;/data&gt;</vt:lpwstr>
  </property>
</Properties>
</file>